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F8FE7" w14:textId="4206F36C" w:rsidR="002003E5" w:rsidRPr="002003E5" w:rsidRDefault="002003E5" w:rsidP="002003E5">
      <w:pPr>
        <w:jc w:val="both"/>
        <w:rPr>
          <w:b/>
          <w:bCs/>
        </w:rPr>
      </w:pPr>
    </w:p>
    <w:p w14:paraId="6A2362DA" w14:textId="49D9ADB3" w:rsidR="00E4529F" w:rsidRDefault="00F4783B" w:rsidP="009A6784">
      <w:pPr>
        <w:jc w:val="both"/>
        <w:rPr>
          <w:b/>
          <w:bCs/>
        </w:rPr>
      </w:pPr>
      <w:r w:rsidRPr="00E4529F">
        <w:rPr>
          <w:b/>
          <w:bCs/>
        </w:rPr>
        <w:t>INDONESIA ASSUMPTIONS</w:t>
      </w:r>
      <w:r w:rsidR="009F0DE8">
        <w:rPr>
          <w:b/>
          <w:bCs/>
        </w:rPr>
        <w:t xml:space="preserve"> </w:t>
      </w:r>
    </w:p>
    <w:p w14:paraId="0BBAC1F3" w14:textId="77777777" w:rsidR="00C43375" w:rsidRPr="00C00F71" w:rsidRDefault="00C43375" w:rsidP="00C43375">
      <w:pPr>
        <w:pStyle w:val="Heading2"/>
        <w:rPr>
          <w:lang w:val="en-US"/>
        </w:rPr>
      </w:pPr>
      <w:r>
        <w:rPr>
          <w:lang w:val="en-US"/>
        </w:rPr>
        <w:t>Energy Policy Context and Recent Developments</w:t>
      </w:r>
    </w:p>
    <w:p w14:paraId="7A4CBAF9" w14:textId="77777777" w:rsidR="00C80DB6" w:rsidRDefault="00C80DB6" w:rsidP="009A6784">
      <w:pPr>
        <w:jc w:val="both"/>
        <w:rPr>
          <w:b/>
          <w:bCs/>
        </w:rPr>
      </w:pPr>
    </w:p>
    <w:p w14:paraId="1F39E960" w14:textId="30319C7A" w:rsidR="00C43375" w:rsidRDefault="002C4CE6" w:rsidP="009A6784">
      <w:pPr>
        <w:jc w:val="both"/>
        <w:rPr>
          <w:b/>
          <w:bCs/>
        </w:rPr>
      </w:pPr>
      <w:r>
        <w:rPr>
          <w:b/>
          <w:bCs/>
        </w:rPr>
        <w:t xml:space="preserve">Paris Agreement </w:t>
      </w:r>
    </w:p>
    <w:p w14:paraId="3A1041DC" w14:textId="6CE6EDE6" w:rsidR="00C12163" w:rsidRDefault="002C4CE6" w:rsidP="00E36D30">
      <w:pPr>
        <w:jc w:val="both"/>
      </w:pPr>
      <w:r w:rsidRPr="001F2478">
        <w:t xml:space="preserve">Indonesia </w:t>
      </w:r>
      <w:r w:rsidR="00D06B56" w:rsidRPr="001F2478">
        <w:t xml:space="preserve">submitted its First NDC </w:t>
      </w:r>
      <w:r w:rsidR="000305D5" w:rsidRPr="001F2478">
        <w:t xml:space="preserve">in November 2016, </w:t>
      </w:r>
      <w:r w:rsidR="00CA0F37">
        <w:t>stipulating</w:t>
      </w:r>
      <w:r w:rsidR="001F2478" w:rsidRPr="001F2478">
        <w:t xml:space="preserve"> an unconditional target of 29% and a conditional target of up to 41% compared to the business as usual (BAU) scenario in 2030</w:t>
      </w:r>
      <w:r w:rsidR="001F2478">
        <w:t>.</w:t>
      </w:r>
      <w:r w:rsidR="00EB6E44">
        <w:t xml:space="preserve"> Updated NDC came </w:t>
      </w:r>
      <w:r w:rsidR="00CA0F37">
        <w:t>on</w:t>
      </w:r>
      <w:r w:rsidR="007A0B06">
        <w:t xml:space="preserve"> 22 July 2021</w:t>
      </w:r>
      <w:r w:rsidR="00C12163">
        <w:t xml:space="preserve">, </w:t>
      </w:r>
      <w:r w:rsidR="00284749">
        <w:t>wh</w:t>
      </w:r>
      <w:r w:rsidR="00967A58">
        <w:t xml:space="preserve">ich </w:t>
      </w:r>
      <w:r w:rsidR="00CA0F37">
        <w:t>includes</w:t>
      </w:r>
      <w:r w:rsidR="00967A58">
        <w:t xml:space="preserve"> the adoption of </w:t>
      </w:r>
      <w:r w:rsidR="00CA0F37">
        <w:t xml:space="preserve">the </w:t>
      </w:r>
      <w:r w:rsidR="00967A58">
        <w:t>Katowice Package</w:t>
      </w:r>
      <w:r w:rsidR="00237B0B">
        <w:t xml:space="preserve">, mentioning </w:t>
      </w:r>
      <w:r w:rsidR="00CA0F37">
        <w:t>Indonesia's</w:t>
      </w:r>
      <w:r w:rsidR="00237B0B">
        <w:t xml:space="preserve"> strategy to achieve the 2030 emission reduction target. This updated NDC </w:t>
      </w:r>
      <w:r w:rsidR="00824D9E">
        <w:t xml:space="preserve">is </w:t>
      </w:r>
      <w:r w:rsidR="00237B0B">
        <w:t>also equipped with Long Term Strategy</w:t>
      </w:r>
      <w:r w:rsidR="00F924A0">
        <w:t xml:space="preserve"> for </w:t>
      </w:r>
      <w:r w:rsidR="00237B0B">
        <w:t>Lo</w:t>
      </w:r>
      <w:r w:rsidR="00F924A0">
        <w:t xml:space="preserve">w Carbon and Climate </w:t>
      </w:r>
      <w:r w:rsidR="00AA701A">
        <w:t xml:space="preserve">Resilience 2050. </w:t>
      </w:r>
      <w:r w:rsidR="00F924A0">
        <w:t xml:space="preserve"> </w:t>
      </w:r>
      <w:r w:rsidR="00C12163">
        <w:t xml:space="preserve"> </w:t>
      </w:r>
    </w:p>
    <w:p w14:paraId="0D042A6B" w14:textId="3690A269" w:rsidR="001F2478" w:rsidRDefault="00824D9E" w:rsidP="00E36D30">
      <w:pPr>
        <w:jc w:val="both"/>
      </w:pPr>
      <w:r>
        <w:t>On</w:t>
      </w:r>
      <w:r w:rsidR="001F2478">
        <w:t xml:space="preserve"> </w:t>
      </w:r>
      <w:r w:rsidR="00DB1BE1">
        <w:t>23 September 2022,</w:t>
      </w:r>
      <w:r w:rsidR="00BF6BFE">
        <w:t xml:space="preserve"> </w:t>
      </w:r>
      <w:r>
        <w:t xml:space="preserve">the </w:t>
      </w:r>
      <w:r w:rsidR="00BF6BFE">
        <w:t>emission reduction target was revised again by Enhanced NDC</w:t>
      </w:r>
      <w:r>
        <w:t>,</w:t>
      </w:r>
      <w:r w:rsidR="00DB1BE1">
        <w:t xml:space="preserve"> where </w:t>
      </w:r>
      <w:r w:rsidR="001934F4">
        <w:t xml:space="preserve">the </w:t>
      </w:r>
      <w:r w:rsidR="00AC022C">
        <w:t xml:space="preserve">unconditional Emission Reduction </w:t>
      </w:r>
      <w:r w:rsidR="003B0832">
        <w:t xml:space="preserve">target in 2030 </w:t>
      </w:r>
      <w:r>
        <w:t>became</w:t>
      </w:r>
      <w:r w:rsidR="003B0832">
        <w:t xml:space="preserve"> </w:t>
      </w:r>
      <w:r w:rsidR="00AC022C">
        <w:t>31.89% compared to 29% in 1</w:t>
      </w:r>
      <w:r w:rsidR="00AC022C" w:rsidRPr="00AC022C">
        <w:rPr>
          <w:vertAlign w:val="superscript"/>
        </w:rPr>
        <w:t>st</w:t>
      </w:r>
      <w:r w:rsidR="00AC022C">
        <w:t xml:space="preserve"> NDC</w:t>
      </w:r>
      <w:r>
        <w:t>,</w:t>
      </w:r>
      <w:r w:rsidR="00682A0C">
        <w:t xml:space="preserve"> </w:t>
      </w:r>
      <w:r w:rsidR="003B0832">
        <w:t xml:space="preserve">while </w:t>
      </w:r>
      <w:r w:rsidR="001934F4">
        <w:t xml:space="preserve">the </w:t>
      </w:r>
      <w:r w:rsidR="003B0832">
        <w:t>Emission Reduction target subject to international support became</w:t>
      </w:r>
      <w:r w:rsidR="00682A0C">
        <w:t xml:space="preserve"> </w:t>
      </w:r>
      <w:r w:rsidR="00AC022C">
        <w:t>43.20% in 2030 compared to 41% in the</w:t>
      </w:r>
      <w:r w:rsidR="00E36D30">
        <w:t xml:space="preserve"> 1</w:t>
      </w:r>
      <w:r w:rsidR="00E36D30" w:rsidRPr="00E36D30">
        <w:rPr>
          <w:vertAlign w:val="superscript"/>
        </w:rPr>
        <w:t>st</w:t>
      </w:r>
      <w:r w:rsidR="00E36D30">
        <w:t xml:space="preserve"> NDC</w:t>
      </w:r>
      <w:r w:rsidR="00C80DB6">
        <w:t>.</w:t>
      </w:r>
      <w:r w:rsidR="00E36D30">
        <w:t xml:space="preserve"> </w:t>
      </w:r>
    </w:p>
    <w:p w14:paraId="286F1DC0" w14:textId="1F309DA2" w:rsidR="00DA6DA3" w:rsidRPr="001F2478" w:rsidRDefault="00DA6DA3" w:rsidP="00E36D30">
      <w:pPr>
        <w:jc w:val="both"/>
      </w:pPr>
      <w:r>
        <w:t>In addition, during COP26</w:t>
      </w:r>
      <w:r w:rsidR="00466F74">
        <w:t xml:space="preserve"> in 2021</w:t>
      </w:r>
      <w:r>
        <w:t xml:space="preserve">, </w:t>
      </w:r>
      <w:r w:rsidR="00824D9E">
        <w:t xml:space="preserve">the </w:t>
      </w:r>
      <w:r w:rsidR="00C9374B">
        <w:t xml:space="preserve">Ministry of EMR </w:t>
      </w:r>
      <w:r w:rsidR="001934F4">
        <w:t>stipulated the Net Zero Emission target</w:t>
      </w:r>
      <w:r w:rsidR="00C9374B">
        <w:t xml:space="preserve"> in 2060</w:t>
      </w:r>
      <w:r w:rsidR="00421CC2">
        <w:t xml:space="preserve">. </w:t>
      </w:r>
      <w:r w:rsidR="001934F4">
        <w:t>In this scenario, the energy sector (power generation, industry</w:t>
      </w:r>
      <w:r w:rsidR="00824D9E">
        <w:t>,</w:t>
      </w:r>
      <w:r w:rsidR="00421CC2">
        <w:t xml:space="preserve"> and </w:t>
      </w:r>
      <w:r w:rsidR="001934F4">
        <w:t>transportation</w:t>
      </w:r>
      <w:r w:rsidR="00421CC2">
        <w:t xml:space="preserve">) will </w:t>
      </w:r>
      <w:r w:rsidR="00466F74">
        <w:t xml:space="preserve">still emit 129 million </w:t>
      </w:r>
      <w:r w:rsidR="001934F4">
        <w:t>tons</w:t>
      </w:r>
      <w:r w:rsidR="00466F74">
        <w:t xml:space="preserve"> of CO2 equivalent, but it will </w:t>
      </w:r>
      <w:r w:rsidR="001934F4">
        <w:t>be</w:t>
      </w:r>
      <w:r w:rsidR="00466F74">
        <w:t xml:space="preserve"> </w:t>
      </w:r>
      <w:r w:rsidR="00115170">
        <w:t>sunk</w:t>
      </w:r>
      <w:r w:rsidR="00466F74">
        <w:t xml:space="preserve"> by the FOLU sector. </w:t>
      </w:r>
    </w:p>
    <w:p w14:paraId="377EBBC3" w14:textId="7870FF59" w:rsidR="002B5828" w:rsidRPr="00365C23" w:rsidRDefault="00AA7650" w:rsidP="2BDDCB74">
      <w:pPr>
        <w:jc w:val="both"/>
        <w:rPr>
          <w:b/>
          <w:bCs/>
        </w:rPr>
      </w:pPr>
      <w:r w:rsidRPr="2BDDCB74">
        <w:rPr>
          <w:b/>
          <w:bCs/>
        </w:rPr>
        <w:t xml:space="preserve">POLICIES </w:t>
      </w:r>
    </w:p>
    <w:p w14:paraId="301F1117" w14:textId="6C73A9A2" w:rsidR="002B5828" w:rsidRPr="00365C23" w:rsidRDefault="00000000" w:rsidP="000F3789">
      <w:pPr>
        <w:pStyle w:val="ListParagraph"/>
        <w:numPr>
          <w:ilvl w:val="0"/>
          <w:numId w:val="5"/>
        </w:numPr>
        <w:spacing w:after="0"/>
        <w:ind w:left="540"/>
        <w:jc w:val="both"/>
      </w:pPr>
      <w:hyperlink r:id="rId11">
        <w:r w:rsidR="545BE403" w:rsidRPr="2BDDCB74">
          <w:rPr>
            <w:rStyle w:val="Hyperlink"/>
            <w:b/>
            <w:bCs/>
          </w:rPr>
          <w:t>Indonesia Golden Target 2045</w:t>
        </w:r>
      </w:hyperlink>
      <w:r w:rsidR="545BE403" w:rsidRPr="2BDDCB74">
        <w:rPr>
          <w:b/>
          <w:bCs/>
        </w:rPr>
        <w:t xml:space="preserve"> </w:t>
      </w:r>
    </w:p>
    <w:p w14:paraId="7D55A127" w14:textId="489D58EF" w:rsidR="002B5828" w:rsidRPr="00365C23" w:rsidRDefault="50DC10D6" w:rsidP="000F3789">
      <w:pPr>
        <w:spacing w:after="0"/>
        <w:ind w:left="540"/>
        <w:jc w:val="both"/>
      </w:pPr>
      <w:r>
        <w:t xml:space="preserve">Indonesia is upgrading from </w:t>
      </w:r>
      <w:r w:rsidR="5CFA9BCB">
        <w:t>Middle-Income</w:t>
      </w:r>
      <w:r>
        <w:t xml:space="preserve"> Country to </w:t>
      </w:r>
      <w:r w:rsidR="56940567">
        <w:t>High</w:t>
      </w:r>
      <w:r w:rsidR="4E7D894E">
        <w:t>-</w:t>
      </w:r>
      <w:r w:rsidR="56940567">
        <w:t xml:space="preserve">Income </w:t>
      </w:r>
      <w:r>
        <w:t xml:space="preserve">Country in 2045, with GDP per capita </w:t>
      </w:r>
      <w:r w:rsidR="68E1044F">
        <w:t xml:space="preserve">of </w:t>
      </w:r>
      <w:r>
        <w:t>USD 23,199</w:t>
      </w:r>
      <w:r w:rsidR="558F7113">
        <w:t>.</w:t>
      </w:r>
    </w:p>
    <w:p w14:paraId="283E1BB1" w14:textId="2C912531" w:rsidR="002B5828" w:rsidRPr="00365C23" w:rsidRDefault="002B5828" w:rsidP="000F3789">
      <w:pPr>
        <w:pStyle w:val="ListParagraph"/>
        <w:numPr>
          <w:ilvl w:val="0"/>
          <w:numId w:val="5"/>
        </w:numPr>
        <w:spacing w:after="0"/>
        <w:ind w:left="540"/>
        <w:jc w:val="both"/>
        <w:rPr>
          <w:b/>
          <w:bCs/>
        </w:rPr>
      </w:pPr>
      <w:r w:rsidRPr="2BDDCB74">
        <w:rPr>
          <w:b/>
          <w:bCs/>
        </w:rPr>
        <w:t xml:space="preserve">National Energy Policy (Government Regulation Number 79/2014) </w:t>
      </w:r>
    </w:p>
    <w:p w14:paraId="4A9F6C09" w14:textId="1A358C04" w:rsidR="002B5828" w:rsidRPr="00365C23" w:rsidRDefault="002B5828" w:rsidP="000F3789">
      <w:pPr>
        <w:spacing w:after="0"/>
        <w:ind w:left="540"/>
        <w:jc w:val="both"/>
      </w:pPr>
      <w:r>
        <w:t>Stipulated the target of Energy Mix 2025: NRE 23%, Oil 25%</w:t>
      </w:r>
      <w:r w:rsidR="00365C23">
        <w:t xml:space="preserve">, Coal minimum 305, and Gas Minimum 22%. </w:t>
      </w:r>
    </w:p>
    <w:p w14:paraId="4C080459" w14:textId="77777777" w:rsidR="00243AF3" w:rsidRDefault="00243AF3" w:rsidP="00243AF3">
      <w:pPr>
        <w:pStyle w:val="ListParagraph"/>
        <w:numPr>
          <w:ilvl w:val="0"/>
          <w:numId w:val="5"/>
        </w:numPr>
        <w:spacing w:after="0"/>
        <w:ind w:left="540"/>
        <w:jc w:val="both"/>
        <w:rPr>
          <w:b/>
          <w:bCs/>
        </w:rPr>
      </w:pPr>
      <w:r w:rsidRPr="00243AF3">
        <w:rPr>
          <w:b/>
          <w:bCs/>
        </w:rPr>
        <w:t>Net Zero Emission target in 2060, During COP26 in 2021,</w:t>
      </w:r>
    </w:p>
    <w:p w14:paraId="63D8F87B" w14:textId="6EF0EAF1" w:rsidR="00243AF3" w:rsidRPr="00243AF3" w:rsidRDefault="00243AF3" w:rsidP="00243AF3">
      <w:pPr>
        <w:spacing w:after="0"/>
        <w:ind w:left="540"/>
        <w:jc w:val="both"/>
      </w:pPr>
      <w:proofErr w:type="gramStart"/>
      <w:r w:rsidRPr="00243AF3">
        <w:t>Ministry</w:t>
      </w:r>
      <w:proofErr w:type="gramEnd"/>
      <w:r w:rsidRPr="00243AF3">
        <w:t xml:space="preserve"> of EMR stipulated the Net Zero Emission target in 2060. In this scenario, the energy sector (power generation, industry, and transportation) will still emit 129 million tons of CO2 equivalent, but it will be sunk by the FOLU </w:t>
      </w:r>
      <w:proofErr w:type="gramStart"/>
      <w:r w:rsidRPr="00243AF3">
        <w:t>sector</w:t>
      </w:r>
      <w:proofErr w:type="gramEnd"/>
    </w:p>
    <w:p w14:paraId="5CBA707D" w14:textId="77777777" w:rsidR="00755129" w:rsidRDefault="00755129" w:rsidP="000F3789">
      <w:pPr>
        <w:pStyle w:val="ListParagraph"/>
        <w:numPr>
          <w:ilvl w:val="0"/>
          <w:numId w:val="5"/>
        </w:numPr>
        <w:spacing w:after="0"/>
        <w:ind w:left="540"/>
        <w:jc w:val="both"/>
        <w:rPr>
          <w:b/>
          <w:bCs/>
        </w:rPr>
      </w:pPr>
      <w:r w:rsidRPr="00755129">
        <w:rPr>
          <w:b/>
          <w:bCs/>
        </w:rPr>
        <w:t xml:space="preserve">Enhanced NDC, September 2022, </w:t>
      </w:r>
    </w:p>
    <w:p w14:paraId="2BA482ED" w14:textId="7FAFE79C" w:rsidR="00755129" w:rsidRPr="00755129" w:rsidRDefault="00755129" w:rsidP="00755129">
      <w:pPr>
        <w:spacing w:after="0"/>
        <w:ind w:left="540"/>
        <w:jc w:val="both"/>
      </w:pPr>
      <w:r>
        <w:t>U</w:t>
      </w:r>
      <w:r w:rsidRPr="00755129">
        <w:t xml:space="preserve">nconditional Emission Reduction target in 2030 became 31.89% compared to 29% in 1st NDC, while the Emission Reduction target subject to international support became 43.20% in 2030 compared to 41% in the 1st </w:t>
      </w:r>
      <w:proofErr w:type="gramStart"/>
      <w:r w:rsidRPr="00755129">
        <w:t>NDC</w:t>
      </w:r>
      <w:proofErr w:type="gramEnd"/>
    </w:p>
    <w:p w14:paraId="4FF42935" w14:textId="77777777" w:rsidR="0026351D" w:rsidRPr="0026351D" w:rsidRDefault="0026351D" w:rsidP="0026351D">
      <w:pPr>
        <w:pStyle w:val="ListParagraph"/>
        <w:numPr>
          <w:ilvl w:val="0"/>
          <w:numId w:val="5"/>
        </w:numPr>
        <w:spacing w:after="0"/>
        <w:ind w:left="540"/>
        <w:jc w:val="both"/>
        <w:rPr>
          <w:b/>
          <w:bCs/>
        </w:rPr>
      </w:pPr>
      <w:r w:rsidRPr="0026351D">
        <w:rPr>
          <w:b/>
          <w:bCs/>
        </w:rPr>
        <w:t>Long Term Strategy for Low Carbon and Climate Resilience LTS – LCCR 2050</w:t>
      </w:r>
    </w:p>
    <w:p w14:paraId="62F16C41" w14:textId="69779538" w:rsidR="00E210D0" w:rsidRDefault="00091D4F" w:rsidP="000F3789">
      <w:pPr>
        <w:pStyle w:val="ListParagraph"/>
        <w:numPr>
          <w:ilvl w:val="0"/>
          <w:numId w:val="5"/>
        </w:numPr>
        <w:spacing w:after="0"/>
        <w:ind w:left="540"/>
        <w:jc w:val="both"/>
        <w:rPr>
          <w:b/>
          <w:bCs/>
        </w:rPr>
      </w:pPr>
      <w:r w:rsidRPr="2BDDCB74">
        <w:rPr>
          <w:b/>
          <w:bCs/>
        </w:rPr>
        <w:t xml:space="preserve">National Energy </w:t>
      </w:r>
      <w:r w:rsidR="00E210D0" w:rsidRPr="2BDDCB74">
        <w:rPr>
          <w:b/>
          <w:bCs/>
        </w:rPr>
        <w:t xml:space="preserve">General Plan </w:t>
      </w:r>
      <w:r w:rsidRPr="2BDDCB74">
        <w:rPr>
          <w:b/>
          <w:bCs/>
        </w:rPr>
        <w:t>2017</w:t>
      </w:r>
      <w:r w:rsidR="00E210D0" w:rsidRPr="2BDDCB74">
        <w:rPr>
          <w:b/>
          <w:bCs/>
        </w:rPr>
        <w:t xml:space="preserve"> (Government Regulation N</w:t>
      </w:r>
      <w:r w:rsidR="00A94C62" w:rsidRPr="2BDDCB74">
        <w:rPr>
          <w:b/>
          <w:bCs/>
        </w:rPr>
        <w:t>umber 22/2017)</w:t>
      </w:r>
    </w:p>
    <w:p w14:paraId="37328E18" w14:textId="691CA3B6" w:rsidR="005F1653" w:rsidRPr="002B5828" w:rsidRDefault="005F1653" w:rsidP="000F3789">
      <w:pPr>
        <w:spacing w:after="0"/>
        <w:ind w:left="540"/>
        <w:jc w:val="both"/>
      </w:pPr>
      <w:r>
        <w:t xml:space="preserve">As the implementation of </w:t>
      </w:r>
      <w:r w:rsidR="001934F4">
        <w:t xml:space="preserve">the </w:t>
      </w:r>
      <w:r>
        <w:t>National Energy Policy (Gov</w:t>
      </w:r>
      <w:r w:rsidR="00D23D9E">
        <w:t xml:space="preserve">ernment Regulation 79/2014), the National Energy Plant </w:t>
      </w:r>
      <w:r w:rsidR="00B94A63">
        <w:t xml:space="preserve">emphasizes the target of New and Renewable Energy in 2025 to be 23% of the National Energy Mix. It also stipulated </w:t>
      </w:r>
      <w:r w:rsidR="00B10058">
        <w:t>a</w:t>
      </w:r>
      <w:r w:rsidR="00B94A63">
        <w:t xml:space="preserve"> </w:t>
      </w:r>
      <w:r w:rsidR="002B5828">
        <w:t>1% reduction in energy intensity.</w:t>
      </w:r>
    </w:p>
    <w:p w14:paraId="08E09D32" w14:textId="632326D1" w:rsidR="00A94C62" w:rsidRDefault="004F47D0" w:rsidP="000F3789">
      <w:pPr>
        <w:pStyle w:val="ListParagraph"/>
        <w:numPr>
          <w:ilvl w:val="0"/>
          <w:numId w:val="5"/>
        </w:numPr>
        <w:spacing w:after="0"/>
        <w:ind w:left="540"/>
        <w:jc w:val="both"/>
        <w:rPr>
          <w:b/>
          <w:bCs/>
        </w:rPr>
      </w:pPr>
      <w:r w:rsidRPr="2BDDCB74">
        <w:rPr>
          <w:b/>
          <w:bCs/>
        </w:rPr>
        <w:t>Middle-Term</w:t>
      </w:r>
      <w:r w:rsidR="00005F3B" w:rsidRPr="2BDDCB74">
        <w:rPr>
          <w:b/>
          <w:bCs/>
        </w:rPr>
        <w:t xml:space="preserve"> Development Plan 2020-2024 </w:t>
      </w:r>
    </w:p>
    <w:p w14:paraId="564F03A7" w14:textId="2D7517E9" w:rsidR="00F70342" w:rsidRPr="00536812" w:rsidRDefault="00536812" w:rsidP="000F3789">
      <w:pPr>
        <w:spacing w:after="0"/>
        <w:ind w:left="540"/>
        <w:jc w:val="both"/>
      </w:pPr>
      <w:r>
        <w:lastRenderedPageBreak/>
        <w:t xml:space="preserve">In 2024, it </w:t>
      </w:r>
      <w:r w:rsidR="00F454DD">
        <w:t>targets</w:t>
      </w:r>
      <w:r>
        <w:t xml:space="preserve"> </w:t>
      </w:r>
      <w:r w:rsidR="00F70342">
        <w:t>electricity consumption</w:t>
      </w:r>
      <w:r>
        <w:t xml:space="preserve"> per capita </w:t>
      </w:r>
      <w:r w:rsidR="00F454DD">
        <w:t xml:space="preserve">of </w:t>
      </w:r>
      <w:r>
        <w:t>1400 kWh,</w:t>
      </w:r>
      <w:r w:rsidR="00F70342">
        <w:t xml:space="preserve"> </w:t>
      </w:r>
      <w:r w:rsidR="00097366">
        <w:t xml:space="preserve">4 </w:t>
      </w:r>
      <w:r w:rsidR="004F47D0">
        <w:t xml:space="preserve">million connections of city gas, 2 units of the </w:t>
      </w:r>
      <w:r>
        <w:t>Grass Root Refinery project</w:t>
      </w:r>
      <w:r w:rsidR="00F454DD">
        <w:t>,</w:t>
      </w:r>
      <w:r>
        <w:t xml:space="preserve"> and 4 Refinery Redevelopment Master Plan. </w:t>
      </w:r>
    </w:p>
    <w:p w14:paraId="5B9E2B4F" w14:textId="36B5F7C9" w:rsidR="00005F3B" w:rsidRDefault="00215BA6" w:rsidP="000F3789">
      <w:pPr>
        <w:pStyle w:val="ListParagraph"/>
        <w:numPr>
          <w:ilvl w:val="0"/>
          <w:numId w:val="5"/>
        </w:numPr>
        <w:spacing w:after="0"/>
        <w:ind w:left="540"/>
        <w:jc w:val="both"/>
        <w:rPr>
          <w:b/>
          <w:bCs/>
        </w:rPr>
      </w:pPr>
      <w:r w:rsidRPr="2BDDCB74">
        <w:rPr>
          <w:b/>
          <w:bCs/>
        </w:rPr>
        <w:t>P</w:t>
      </w:r>
      <w:r w:rsidR="00A212E3" w:rsidRPr="2BDDCB74">
        <w:rPr>
          <w:b/>
          <w:bCs/>
        </w:rPr>
        <w:t xml:space="preserve">residential Regulation </w:t>
      </w:r>
      <w:r w:rsidRPr="2BDDCB74">
        <w:rPr>
          <w:b/>
          <w:bCs/>
        </w:rPr>
        <w:t xml:space="preserve">Number </w:t>
      </w:r>
      <w:proofErr w:type="gramStart"/>
      <w:r w:rsidR="00A212E3" w:rsidRPr="2BDDCB74">
        <w:rPr>
          <w:b/>
          <w:bCs/>
        </w:rPr>
        <w:t xml:space="preserve">112 </w:t>
      </w:r>
      <w:r w:rsidRPr="2BDDCB74">
        <w:rPr>
          <w:b/>
          <w:bCs/>
        </w:rPr>
        <w:t>year</w:t>
      </w:r>
      <w:proofErr w:type="gramEnd"/>
      <w:r w:rsidRPr="2BDDCB74">
        <w:rPr>
          <w:b/>
          <w:bCs/>
        </w:rPr>
        <w:t xml:space="preserve"> </w:t>
      </w:r>
      <w:r w:rsidR="00A212E3" w:rsidRPr="2BDDCB74">
        <w:rPr>
          <w:b/>
          <w:bCs/>
        </w:rPr>
        <w:t>2</w:t>
      </w:r>
      <w:r w:rsidRPr="2BDDCB74">
        <w:rPr>
          <w:b/>
          <w:bCs/>
        </w:rPr>
        <w:t>0</w:t>
      </w:r>
      <w:r w:rsidR="00A212E3" w:rsidRPr="2BDDCB74">
        <w:rPr>
          <w:b/>
          <w:bCs/>
        </w:rPr>
        <w:t xml:space="preserve">22 </w:t>
      </w:r>
    </w:p>
    <w:p w14:paraId="7AF7F07A" w14:textId="407A82D5" w:rsidR="00E65D7F" w:rsidRDefault="00836BF3" w:rsidP="000F3789">
      <w:pPr>
        <w:spacing w:after="0"/>
        <w:ind w:left="540"/>
        <w:jc w:val="both"/>
      </w:pPr>
      <w:r>
        <w:t xml:space="preserve">Acceleration of Renewable Energy power plant development </w:t>
      </w:r>
      <w:r w:rsidR="00F454DD">
        <w:t>to</w:t>
      </w:r>
      <w:r>
        <w:t xml:space="preserve"> support the energy mix target and the Green House Gas Emission</w:t>
      </w:r>
      <w:r w:rsidR="00E65D7F">
        <w:t xml:space="preserve"> by: </w:t>
      </w:r>
    </w:p>
    <w:p w14:paraId="65FF51B4" w14:textId="36F9F5DA" w:rsidR="00A212E3" w:rsidRDefault="00514FE0" w:rsidP="000F3789">
      <w:pPr>
        <w:pStyle w:val="ListParagraph"/>
        <w:numPr>
          <w:ilvl w:val="0"/>
          <w:numId w:val="13"/>
        </w:numPr>
        <w:ind w:left="900"/>
        <w:jc w:val="both"/>
      </w:pPr>
      <w:r>
        <w:t>Restriction of New CFPP development</w:t>
      </w:r>
      <w:r w:rsidR="00FB5DDE">
        <w:t xml:space="preserve"> except the ones integrated with </w:t>
      </w:r>
      <w:r w:rsidR="00F454DD">
        <w:t xml:space="preserve">the </w:t>
      </w:r>
      <w:r w:rsidR="00FB5DDE">
        <w:t xml:space="preserve">industrial </w:t>
      </w:r>
      <w:proofErr w:type="gramStart"/>
      <w:r w:rsidR="00FB5DDE">
        <w:t>site;</w:t>
      </w:r>
      <w:proofErr w:type="gramEnd"/>
      <w:r w:rsidR="00FB5DDE">
        <w:t xml:space="preserve"> </w:t>
      </w:r>
    </w:p>
    <w:p w14:paraId="4A99A7FE" w14:textId="2E59892F" w:rsidR="00091D4F" w:rsidRDefault="003149B0" w:rsidP="000F3789">
      <w:pPr>
        <w:pStyle w:val="ListParagraph"/>
        <w:numPr>
          <w:ilvl w:val="0"/>
          <w:numId w:val="13"/>
        </w:numPr>
        <w:ind w:left="900"/>
        <w:jc w:val="both"/>
      </w:pPr>
      <w:r>
        <w:t xml:space="preserve">Urging </w:t>
      </w:r>
      <w:r w:rsidR="00F454DD">
        <w:t xml:space="preserve">the </w:t>
      </w:r>
      <w:r>
        <w:t xml:space="preserve">National Utility Company (PLN) to conduct CFPP early retirement. </w:t>
      </w:r>
    </w:p>
    <w:p w14:paraId="3AF5C825" w14:textId="77777777" w:rsidR="00ED6712" w:rsidRDefault="00ED6712" w:rsidP="00ED6712">
      <w:pPr>
        <w:jc w:val="both"/>
      </w:pPr>
    </w:p>
    <w:p w14:paraId="3ED37173" w14:textId="546E1B09" w:rsidR="00ED6712" w:rsidRPr="00AA7650" w:rsidRDefault="004A22D2" w:rsidP="00ED6712">
      <w:pPr>
        <w:jc w:val="both"/>
        <w:rPr>
          <w:b/>
          <w:bCs/>
        </w:rPr>
      </w:pPr>
      <w:r w:rsidRPr="00AA7650">
        <w:rPr>
          <w:b/>
          <w:bCs/>
        </w:rPr>
        <w:t xml:space="preserve">EMISSION TARGET </w:t>
      </w:r>
    </w:p>
    <w:p w14:paraId="196DA7ED" w14:textId="433E0114" w:rsidR="005325D2" w:rsidRDefault="00000000" w:rsidP="00ED6712">
      <w:pPr>
        <w:jc w:val="both"/>
      </w:pPr>
      <w:hyperlink r:id="rId12" w:history="1">
        <w:r w:rsidR="00CC6B7F" w:rsidRPr="00085727">
          <w:rPr>
            <w:rStyle w:val="Hyperlink"/>
          </w:rPr>
          <w:t>Indonesia Enhanced NDC 2030 document</w:t>
        </w:r>
      </w:hyperlink>
      <w:r w:rsidR="00CC6B7F">
        <w:t xml:space="preserve"> </w:t>
      </w:r>
      <w:r w:rsidR="00106921">
        <w:t xml:space="preserve">with detailed emission target </w:t>
      </w:r>
      <w:r w:rsidR="00CC6B7F">
        <w:t xml:space="preserve">has been submitted to UNFCC </w:t>
      </w:r>
      <w:r w:rsidR="00106921">
        <w:t xml:space="preserve">in 2022. </w:t>
      </w:r>
      <w:r w:rsidR="00104628">
        <w:t>As Government of Indonesia has also the commitment reaching NZE 2060, the emission target has been propagated onto 2060</w:t>
      </w:r>
      <w:r w:rsidR="005325D2">
        <w:t xml:space="preserve"> as follow</w:t>
      </w:r>
      <w:r w:rsidR="00104628">
        <w:t xml:space="preserve">: </w:t>
      </w:r>
    </w:p>
    <w:tbl>
      <w:tblPr>
        <w:tblStyle w:val="TableGrid"/>
        <w:tblW w:w="0" w:type="auto"/>
        <w:tblInd w:w="360" w:type="dxa"/>
        <w:tblLook w:val="04A0" w:firstRow="1" w:lastRow="0" w:firstColumn="1" w:lastColumn="0" w:noHBand="0" w:noVBand="1"/>
      </w:tblPr>
      <w:tblGrid>
        <w:gridCol w:w="3505"/>
        <w:gridCol w:w="3972"/>
      </w:tblGrid>
      <w:tr w:rsidR="005325D2" w14:paraId="0E2D65E1" w14:textId="77777777" w:rsidTr="005325D2">
        <w:tc>
          <w:tcPr>
            <w:tcW w:w="3505" w:type="dxa"/>
            <w:shd w:val="clear" w:color="auto" w:fill="D9D9D9" w:themeFill="background1" w:themeFillShade="D9"/>
          </w:tcPr>
          <w:p w14:paraId="1B186DE3" w14:textId="77777777" w:rsidR="005325D2" w:rsidRDefault="005325D2">
            <w:pPr>
              <w:pStyle w:val="ListParagraph"/>
              <w:ind w:left="0"/>
              <w:jc w:val="center"/>
              <w:rPr>
                <w:b/>
                <w:bCs/>
              </w:rPr>
            </w:pPr>
            <w:r>
              <w:rPr>
                <w:b/>
                <w:bCs/>
              </w:rPr>
              <w:t>Energy Subsector</w:t>
            </w:r>
          </w:p>
        </w:tc>
        <w:tc>
          <w:tcPr>
            <w:tcW w:w="3972" w:type="dxa"/>
            <w:shd w:val="clear" w:color="auto" w:fill="D9D9D9" w:themeFill="background1" w:themeFillShade="D9"/>
          </w:tcPr>
          <w:p w14:paraId="133C5FA1" w14:textId="77777777" w:rsidR="005325D2" w:rsidRDefault="005325D2">
            <w:pPr>
              <w:pStyle w:val="ListParagraph"/>
              <w:ind w:left="0"/>
              <w:jc w:val="center"/>
              <w:rPr>
                <w:b/>
                <w:bCs/>
              </w:rPr>
            </w:pPr>
            <w:r>
              <w:rPr>
                <w:b/>
                <w:bCs/>
              </w:rPr>
              <w:t xml:space="preserve">Emission Target in </w:t>
            </w:r>
            <w:proofErr w:type="gramStart"/>
            <w:r>
              <w:rPr>
                <w:b/>
                <w:bCs/>
              </w:rPr>
              <w:t>2060  (</w:t>
            </w:r>
            <w:proofErr w:type="spellStart"/>
            <w:proofErr w:type="gramEnd"/>
            <w:r>
              <w:rPr>
                <w:b/>
                <w:bCs/>
              </w:rPr>
              <w:t>MTon</w:t>
            </w:r>
            <w:proofErr w:type="spellEnd"/>
            <w:r>
              <w:rPr>
                <w:b/>
                <w:bCs/>
              </w:rPr>
              <w:t xml:space="preserve"> CO2)</w:t>
            </w:r>
          </w:p>
        </w:tc>
      </w:tr>
      <w:tr w:rsidR="005325D2" w14:paraId="5AE83EC6" w14:textId="77777777" w:rsidTr="005325D2">
        <w:tc>
          <w:tcPr>
            <w:tcW w:w="3505" w:type="dxa"/>
          </w:tcPr>
          <w:p w14:paraId="7EAA19AA" w14:textId="77777777" w:rsidR="005325D2" w:rsidRPr="00C768DF" w:rsidRDefault="005325D2">
            <w:pPr>
              <w:pStyle w:val="ListParagraph"/>
              <w:ind w:left="0"/>
            </w:pPr>
            <w:r w:rsidRPr="00C768DF">
              <w:t xml:space="preserve">Power Generation </w:t>
            </w:r>
          </w:p>
        </w:tc>
        <w:tc>
          <w:tcPr>
            <w:tcW w:w="3972" w:type="dxa"/>
          </w:tcPr>
          <w:p w14:paraId="5EA7800C" w14:textId="77777777" w:rsidR="005325D2" w:rsidRPr="00C768DF" w:rsidRDefault="005325D2">
            <w:pPr>
              <w:pStyle w:val="ListParagraph"/>
              <w:ind w:left="0"/>
              <w:jc w:val="center"/>
            </w:pPr>
            <w:r w:rsidRPr="00C768DF">
              <w:t>0</w:t>
            </w:r>
          </w:p>
        </w:tc>
      </w:tr>
      <w:tr w:rsidR="005325D2" w14:paraId="145D951B" w14:textId="77777777" w:rsidTr="005325D2">
        <w:tc>
          <w:tcPr>
            <w:tcW w:w="3505" w:type="dxa"/>
          </w:tcPr>
          <w:p w14:paraId="1ABD19C8" w14:textId="77777777" w:rsidR="005325D2" w:rsidRPr="00C768DF" w:rsidRDefault="005325D2">
            <w:pPr>
              <w:pStyle w:val="ListParagraph"/>
              <w:ind w:left="0"/>
            </w:pPr>
            <w:r w:rsidRPr="00C768DF">
              <w:t>Industry</w:t>
            </w:r>
          </w:p>
        </w:tc>
        <w:tc>
          <w:tcPr>
            <w:tcW w:w="3972" w:type="dxa"/>
          </w:tcPr>
          <w:p w14:paraId="6392DE0D" w14:textId="77777777" w:rsidR="005325D2" w:rsidRPr="00C768DF" w:rsidRDefault="005325D2">
            <w:pPr>
              <w:pStyle w:val="ListParagraph"/>
              <w:ind w:left="0"/>
              <w:jc w:val="center"/>
            </w:pPr>
            <w:r w:rsidRPr="00C768DF">
              <w:t>60</w:t>
            </w:r>
          </w:p>
        </w:tc>
      </w:tr>
      <w:tr w:rsidR="005325D2" w14:paraId="5A9D65E3" w14:textId="77777777" w:rsidTr="005325D2">
        <w:tc>
          <w:tcPr>
            <w:tcW w:w="3505" w:type="dxa"/>
          </w:tcPr>
          <w:p w14:paraId="652DF45D" w14:textId="77777777" w:rsidR="005325D2" w:rsidRPr="00C768DF" w:rsidRDefault="005325D2">
            <w:pPr>
              <w:pStyle w:val="ListParagraph"/>
              <w:ind w:left="0"/>
            </w:pPr>
            <w:r w:rsidRPr="00C768DF">
              <w:t xml:space="preserve">Transportation </w:t>
            </w:r>
          </w:p>
        </w:tc>
        <w:tc>
          <w:tcPr>
            <w:tcW w:w="3972" w:type="dxa"/>
          </w:tcPr>
          <w:p w14:paraId="2F047F89" w14:textId="77777777" w:rsidR="005325D2" w:rsidRPr="00C768DF" w:rsidRDefault="005325D2">
            <w:pPr>
              <w:pStyle w:val="ListParagraph"/>
              <w:ind w:left="0"/>
              <w:jc w:val="center"/>
            </w:pPr>
            <w:r w:rsidRPr="00C768DF">
              <w:t>52</w:t>
            </w:r>
          </w:p>
        </w:tc>
      </w:tr>
      <w:tr w:rsidR="005325D2" w14:paraId="7F363F82" w14:textId="77777777" w:rsidTr="005325D2">
        <w:tc>
          <w:tcPr>
            <w:tcW w:w="3505" w:type="dxa"/>
          </w:tcPr>
          <w:p w14:paraId="635A9B5E" w14:textId="77777777" w:rsidR="005325D2" w:rsidRPr="00C768DF" w:rsidRDefault="005325D2">
            <w:pPr>
              <w:pStyle w:val="ListParagraph"/>
              <w:ind w:left="0"/>
            </w:pPr>
            <w:r w:rsidRPr="00C768DF">
              <w:t xml:space="preserve">Household/buildings and others </w:t>
            </w:r>
          </w:p>
        </w:tc>
        <w:tc>
          <w:tcPr>
            <w:tcW w:w="3972" w:type="dxa"/>
          </w:tcPr>
          <w:p w14:paraId="26074030" w14:textId="77777777" w:rsidR="005325D2" w:rsidRPr="00C768DF" w:rsidRDefault="005325D2">
            <w:pPr>
              <w:pStyle w:val="ListParagraph"/>
              <w:ind w:left="0"/>
              <w:jc w:val="center"/>
            </w:pPr>
            <w:r w:rsidRPr="00C768DF">
              <w:t>17</w:t>
            </w:r>
          </w:p>
        </w:tc>
      </w:tr>
      <w:tr w:rsidR="005325D2" w14:paraId="16C6DC07" w14:textId="77777777" w:rsidTr="005325D2">
        <w:trPr>
          <w:trHeight w:val="50"/>
        </w:trPr>
        <w:tc>
          <w:tcPr>
            <w:tcW w:w="3505" w:type="dxa"/>
          </w:tcPr>
          <w:p w14:paraId="5F2F68C4" w14:textId="77777777" w:rsidR="005325D2" w:rsidRPr="00C768DF" w:rsidRDefault="005325D2">
            <w:pPr>
              <w:pStyle w:val="ListParagraph"/>
              <w:ind w:left="0"/>
            </w:pPr>
            <w:r w:rsidRPr="00C768DF">
              <w:t xml:space="preserve">TOTAL </w:t>
            </w:r>
          </w:p>
        </w:tc>
        <w:tc>
          <w:tcPr>
            <w:tcW w:w="3972" w:type="dxa"/>
          </w:tcPr>
          <w:p w14:paraId="38D321DD" w14:textId="77777777" w:rsidR="005325D2" w:rsidRPr="00C768DF" w:rsidRDefault="005325D2">
            <w:pPr>
              <w:pStyle w:val="ListParagraph"/>
              <w:ind w:left="0"/>
              <w:jc w:val="center"/>
            </w:pPr>
            <w:r w:rsidRPr="00C768DF">
              <w:t>129</w:t>
            </w:r>
          </w:p>
        </w:tc>
      </w:tr>
    </w:tbl>
    <w:p w14:paraId="7A5B4950" w14:textId="77777777" w:rsidR="005325D2" w:rsidRDefault="005325D2" w:rsidP="00ED6712">
      <w:pPr>
        <w:jc w:val="both"/>
      </w:pPr>
    </w:p>
    <w:p w14:paraId="3CECABF0" w14:textId="77777777" w:rsidR="00ED6712" w:rsidRPr="003149B0" w:rsidRDefault="00ED6712" w:rsidP="00ED6712">
      <w:pPr>
        <w:jc w:val="both"/>
      </w:pPr>
    </w:p>
    <w:p w14:paraId="78EBB194" w14:textId="77777777" w:rsidR="0012250C" w:rsidRDefault="003932D3" w:rsidP="0012250C">
      <w:pPr>
        <w:pStyle w:val="Heading2"/>
        <w:rPr>
          <w:lang w:val="en-US"/>
        </w:rPr>
      </w:pPr>
      <w:r w:rsidRPr="003932D3">
        <w:rPr>
          <w:lang w:val="en-US"/>
        </w:rPr>
        <w:t xml:space="preserve">SCENARIOS DESCRIPTION </w:t>
      </w:r>
    </w:p>
    <w:p w14:paraId="4D23BDB3" w14:textId="6E6A23C8" w:rsidR="002843CD" w:rsidRPr="0012250C" w:rsidRDefault="003932D3" w:rsidP="00B81C71">
      <w:pPr>
        <w:pStyle w:val="Heading2"/>
        <w:rPr>
          <w:lang w:val="en-US"/>
        </w:rPr>
      </w:pPr>
      <w:r w:rsidRPr="003932D3">
        <w:t>The Reference Scenario</w:t>
      </w:r>
    </w:p>
    <w:p w14:paraId="2AD83D97" w14:textId="7D8176D7" w:rsidR="00832A4B" w:rsidRDefault="00DA12C4" w:rsidP="000E291F">
      <w:pPr>
        <w:jc w:val="both"/>
      </w:pPr>
      <w:r>
        <w:t>The REF scenario for Indonesia follows historical trends of supply and demand</w:t>
      </w:r>
      <w:r w:rsidR="008C153B">
        <w:t>.</w:t>
      </w:r>
      <w:r w:rsidR="00680FC3">
        <w:t xml:space="preserve"> Energy efficiency and fuel economy standards continue to improve gradually. </w:t>
      </w:r>
      <w:r w:rsidR="00150B83">
        <w:t>Electrification and fuel switching away from coal</w:t>
      </w:r>
      <w:r w:rsidR="00E51492">
        <w:t xml:space="preserve"> and other </w:t>
      </w:r>
      <w:r w:rsidR="00DA7CA9">
        <w:t>emission reduction</w:t>
      </w:r>
      <w:r w:rsidR="00A560D0">
        <w:t xml:space="preserve"> </w:t>
      </w:r>
      <w:r>
        <w:t>programs</w:t>
      </w:r>
      <w:ins w:id="0" w:author="Microsoft Word" w:date="2023-12-07T09:56:00Z">
        <w:r w:rsidR="00DA7CA9">
          <w:t xml:space="preserve"> </w:t>
        </w:r>
      </w:ins>
      <w:r w:rsidR="004448E4">
        <w:t>shall be considered only if there is</w:t>
      </w:r>
      <w:r w:rsidR="00944ECF">
        <w:t xml:space="preserve"> a strong and convincing contract</w:t>
      </w:r>
      <w:r w:rsidR="005D2D27">
        <w:t xml:space="preserve"> or </w:t>
      </w:r>
      <w:r w:rsidR="00944ECF">
        <w:t>agreement</w:t>
      </w:r>
      <w:r w:rsidR="005D2D27">
        <w:t xml:space="preserve"> between entities</w:t>
      </w:r>
      <w:r w:rsidR="00944ECF">
        <w:t xml:space="preserve"> </w:t>
      </w:r>
      <w:r w:rsidR="00E22F92">
        <w:t xml:space="preserve">or </w:t>
      </w:r>
      <w:r w:rsidR="00D07FAA">
        <w:t>detailed and bonding regulation</w:t>
      </w:r>
      <w:r w:rsidR="00944ECF">
        <w:t xml:space="preserve"> from the government.</w:t>
      </w:r>
      <w:r w:rsidR="008D2F65">
        <w:t xml:space="preserve"> Some regulations </w:t>
      </w:r>
      <w:r w:rsidR="001F226B">
        <w:t xml:space="preserve">or planning documents </w:t>
      </w:r>
      <w:r w:rsidR="00985FA3">
        <w:t>that</w:t>
      </w:r>
      <w:r w:rsidR="008D2F65">
        <w:t xml:space="preserve"> are </w:t>
      </w:r>
      <w:r w:rsidR="00985FA3">
        <w:t>too</w:t>
      </w:r>
      <w:r w:rsidR="008D2F65">
        <w:t xml:space="preserve"> ambitious</w:t>
      </w:r>
      <w:r w:rsidR="001F226B">
        <w:t xml:space="preserve"> shall not be considered. </w:t>
      </w:r>
      <w:r w:rsidR="00C85CEB">
        <w:t xml:space="preserve">Critical policies that </w:t>
      </w:r>
      <w:r w:rsidR="000D30EF">
        <w:t>seem</w:t>
      </w:r>
      <w:r w:rsidR="00BD5371">
        <w:t xml:space="preserve"> </w:t>
      </w:r>
      <w:r w:rsidR="00C85CEB">
        <w:t xml:space="preserve">loosely to change </w:t>
      </w:r>
      <w:r w:rsidR="00BD5371">
        <w:t xml:space="preserve">if the government regime changes also shall not be considered. </w:t>
      </w:r>
    </w:p>
    <w:p w14:paraId="30B8B712" w14:textId="10AC9E2A" w:rsidR="00F975C9" w:rsidRDefault="00F975C9" w:rsidP="009A6784">
      <w:pPr>
        <w:jc w:val="both"/>
      </w:pPr>
      <w:r>
        <w:t xml:space="preserve">Fossil </w:t>
      </w:r>
      <w:r w:rsidR="00494EE6">
        <w:t>fuels</w:t>
      </w:r>
      <w:r w:rsidR="003A5A49">
        <w:t>, coal, and gas will remain the dominant fuels</w:t>
      </w:r>
      <w:ins w:id="1" w:author="Microsoft Word" w:date="2023-12-07T10:24:00Z">
        <w:r w:rsidR="00140EEA">
          <w:t xml:space="preserve">. Some significant </w:t>
        </w:r>
        <w:r w:rsidR="009D0834">
          <w:t>renewables will appear</w:t>
        </w:r>
      </w:ins>
      <w:r w:rsidR="00DA12C4">
        <w:t>,</w:t>
      </w:r>
      <w:ins w:id="2" w:author="Microsoft Word" w:date="2023-12-07T10:24:00Z">
        <w:r w:rsidR="009D0834">
          <w:t xml:space="preserve"> such as biofuel </w:t>
        </w:r>
      </w:ins>
      <w:r w:rsidR="005909A2">
        <w:t xml:space="preserve">and biomass. </w:t>
      </w:r>
    </w:p>
    <w:p w14:paraId="764E5DD5" w14:textId="77777777" w:rsidR="00AC67C0" w:rsidRDefault="00AC67C0" w:rsidP="009A6784">
      <w:pPr>
        <w:jc w:val="both"/>
        <w:rPr>
          <w:b/>
          <w:bCs/>
        </w:rPr>
      </w:pPr>
    </w:p>
    <w:p w14:paraId="520949A2" w14:textId="31B4CBD6" w:rsidR="00FE67B0" w:rsidRDefault="00FE67B0" w:rsidP="00A1553B">
      <w:pPr>
        <w:pStyle w:val="Heading2"/>
      </w:pPr>
      <w:r>
        <w:t>The Target Scenario</w:t>
      </w:r>
    </w:p>
    <w:p w14:paraId="4494CE8B" w14:textId="794CE272" w:rsidR="00FD4C1D" w:rsidRDefault="00233ECF" w:rsidP="00D42735">
      <w:pPr>
        <w:jc w:val="both"/>
        <w:rPr>
          <w:lang w:val="en-AU" w:eastAsia="ja-JP"/>
        </w:rPr>
      </w:pPr>
      <w:r>
        <w:rPr>
          <w:lang w:val="en-AU" w:eastAsia="ja-JP"/>
        </w:rPr>
        <w:t xml:space="preserve">The target scenario represents the idealistic </w:t>
      </w:r>
      <w:r w:rsidR="00197CA3">
        <w:rPr>
          <w:lang w:val="en-AU" w:eastAsia="ja-JP"/>
        </w:rPr>
        <w:t xml:space="preserve">realization of Net Zero Emission 2060, even if there is no detailed contract </w:t>
      </w:r>
      <w:r w:rsidR="00D42735">
        <w:rPr>
          <w:lang w:val="en-AU" w:eastAsia="ja-JP"/>
        </w:rPr>
        <w:t xml:space="preserve">between entities or strong bonding regulation from the Government body. </w:t>
      </w:r>
      <w:r w:rsidR="00D63AB1">
        <w:rPr>
          <w:lang w:val="en-AU" w:eastAsia="ja-JP"/>
        </w:rPr>
        <w:t xml:space="preserve">Energy intensity </w:t>
      </w:r>
      <w:r w:rsidR="00406B9A">
        <w:rPr>
          <w:lang w:val="en-AU" w:eastAsia="ja-JP"/>
        </w:rPr>
        <w:t>decreases at 1% per year</w:t>
      </w:r>
      <w:r w:rsidR="00B11802">
        <w:rPr>
          <w:lang w:val="en-AU" w:eastAsia="ja-JP"/>
        </w:rPr>
        <w:t xml:space="preserve">. </w:t>
      </w:r>
      <w:r w:rsidR="004714EB">
        <w:rPr>
          <w:lang w:val="en-AU" w:eastAsia="ja-JP"/>
        </w:rPr>
        <w:t>The transition from ICE to EV, electrification program</w:t>
      </w:r>
      <w:r w:rsidR="003A5A49">
        <w:rPr>
          <w:lang w:val="en-AU" w:eastAsia="ja-JP"/>
        </w:rPr>
        <w:t>,</w:t>
      </w:r>
      <w:r w:rsidR="004714EB">
        <w:rPr>
          <w:lang w:val="en-AU" w:eastAsia="ja-JP"/>
        </w:rPr>
        <w:t xml:space="preserve"> or any other energy conversion program in the community and industry was</w:t>
      </w:r>
      <w:r w:rsidR="00DB7734">
        <w:rPr>
          <w:lang w:val="en-AU" w:eastAsia="ja-JP"/>
        </w:rPr>
        <w:t xml:space="preserve"> smoothly conducted</w:t>
      </w:r>
      <w:r w:rsidR="00FD4C1D">
        <w:rPr>
          <w:lang w:val="en-AU" w:eastAsia="ja-JP"/>
        </w:rPr>
        <w:t xml:space="preserve">. </w:t>
      </w:r>
    </w:p>
    <w:p w14:paraId="17C49DF4" w14:textId="79B3DD7F" w:rsidR="000A6A4C" w:rsidRDefault="00984B91" w:rsidP="00D42735">
      <w:pPr>
        <w:jc w:val="both"/>
        <w:rPr>
          <w:lang w:val="en-AU" w:eastAsia="ja-JP"/>
        </w:rPr>
      </w:pPr>
      <w:r>
        <w:rPr>
          <w:lang w:val="en-AU" w:eastAsia="ja-JP"/>
        </w:rPr>
        <w:t>A</w:t>
      </w:r>
      <w:r w:rsidR="007E2CDA">
        <w:rPr>
          <w:lang w:val="en-AU" w:eastAsia="ja-JP"/>
        </w:rPr>
        <w:t xml:space="preserve">fter 2060, </w:t>
      </w:r>
      <w:r w:rsidR="004714EB">
        <w:rPr>
          <w:lang w:val="en-AU" w:eastAsia="ja-JP"/>
        </w:rPr>
        <w:t xml:space="preserve">the </w:t>
      </w:r>
      <w:r w:rsidR="007E2CDA">
        <w:rPr>
          <w:lang w:val="en-AU" w:eastAsia="ja-JP"/>
        </w:rPr>
        <w:t xml:space="preserve">power sector is going to be fully renewable. </w:t>
      </w:r>
      <w:r w:rsidR="00BC229B">
        <w:rPr>
          <w:lang w:val="en-AU" w:eastAsia="ja-JP"/>
        </w:rPr>
        <w:t>Oil import is no longer continued. Passenger</w:t>
      </w:r>
      <w:r w:rsidR="004D298F">
        <w:rPr>
          <w:lang w:val="en-AU" w:eastAsia="ja-JP"/>
        </w:rPr>
        <w:t xml:space="preserve"> cars</w:t>
      </w:r>
      <w:r w:rsidR="00BC229B">
        <w:rPr>
          <w:lang w:val="en-AU" w:eastAsia="ja-JP"/>
        </w:rPr>
        <w:t xml:space="preserve"> and</w:t>
      </w:r>
      <w:r w:rsidR="004D298F">
        <w:rPr>
          <w:lang w:val="en-AU" w:eastAsia="ja-JP"/>
        </w:rPr>
        <w:t xml:space="preserve"> </w:t>
      </w:r>
      <w:r w:rsidR="004714EB">
        <w:rPr>
          <w:lang w:val="en-AU" w:eastAsia="ja-JP"/>
        </w:rPr>
        <w:t>motorbikes will be 100% electric</w:t>
      </w:r>
      <w:r w:rsidR="003A5A49">
        <w:rPr>
          <w:lang w:val="en-AU" w:eastAsia="ja-JP"/>
        </w:rPr>
        <w:t>,</w:t>
      </w:r>
      <w:r w:rsidR="004714EB">
        <w:rPr>
          <w:lang w:val="en-AU" w:eastAsia="ja-JP"/>
        </w:rPr>
        <w:t xml:space="preserve"> while trucks and buses</w:t>
      </w:r>
      <w:r w:rsidR="0033155F">
        <w:rPr>
          <w:lang w:val="en-AU" w:eastAsia="ja-JP"/>
        </w:rPr>
        <w:t xml:space="preserve"> will be </w:t>
      </w:r>
      <w:r w:rsidR="00BC6CEF">
        <w:rPr>
          <w:lang w:val="en-AU" w:eastAsia="ja-JP"/>
        </w:rPr>
        <w:t>hydrogen-</w:t>
      </w:r>
      <w:proofErr w:type="spellStart"/>
      <w:r w:rsidR="00BC6CEF">
        <w:rPr>
          <w:lang w:val="en-AU" w:eastAsia="ja-JP"/>
        </w:rPr>
        <w:t>fueled</w:t>
      </w:r>
      <w:proofErr w:type="spellEnd"/>
      <w:r w:rsidR="0033155F">
        <w:rPr>
          <w:lang w:val="en-AU" w:eastAsia="ja-JP"/>
        </w:rPr>
        <w:t xml:space="preserve">. </w:t>
      </w:r>
    </w:p>
    <w:p w14:paraId="59F83C07" w14:textId="46A8B25B" w:rsidR="00294509" w:rsidRDefault="000A6A4C" w:rsidP="00D42735">
      <w:pPr>
        <w:jc w:val="both"/>
        <w:rPr>
          <w:lang w:val="en-AU" w:eastAsia="ja-JP"/>
        </w:rPr>
      </w:pPr>
      <w:r>
        <w:rPr>
          <w:lang w:val="en-AU" w:eastAsia="ja-JP"/>
        </w:rPr>
        <w:lastRenderedPageBreak/>
        <w:t xml:space="preserve">Big islands in Indonesia will </w:t>
      </w:r>
      <w:proofErr w:type="gramStart"/>
      <w:r>
        <w:rPr>
          <w:lang w:val="en-AU" w:eastAsia="ja-JP"/>
        </w:rPr>
        <w:t>be connected with</w:t>
      </w:r>
      <w:proofErr w:type="gramEnd"/>
      <w:r>
        <w:rPr>
          <w:lang w:val="en-AU" w:eastAsia="ja-JP"/>
        </w:rPr>
        <w:t xml:space="preserve"> </w:t>
      </w:r>
      <w:r w:rsidR="004714EB">
        <w:rPr>
          <w:lang w:val="en-AU" w:eastAsia="ja-JP"/>
        </w:rPr>
        <w:t xml:space="preserve">an </w:t>
      </w:r>
      <w:r>
        <w:rPr>
          <w:lang w:val="en-AU" w:eastAsia="ja-JP"/>
        </w:rPr>
        <w:t xml:space="preserve">interconnection grid, making the </w:t>
      </w:r>
      <w:r w:rsidR="004714EB">
        <w:rPr>
          <w:lang w:val="en-AU" w:eastAsia="ja-JP"/>
        </w:rPr>
        <w:t>previously</w:t>
      </w:r>
      <w:r>
        <w:rPr>
          <w:lang w:val="en-AU" w:eastAsia="ja-JP"/>
        </w:rPr>
        <w:t xml:space="preserve"> separated system </w:t>
      </w:r>
      <w:r w:rsidR="008101C2">
        <w:rPr>
          <w:lang w:val="en-AU" w:eastAsia="ja-JP"/>
        </w:rPr>
        <w:t xml:space="preserve">widely interconnected where power transfer can </w:t>
      </w:r>
      <w:r w:rsidR="003A5A49">
        <w:rPr>
          <w:lang w:val="en-AU" w:eastAsia="ja-JP"/>
        </w:rPr>
        <w:t>smoothly happen</w:t>
      </w:r>
      <w:r w:rsidR="008101C2">
        <w:rPr>
          <w:lang w:val="en-AU" w:eastAsia="ja-JP"/>
        </w:rPr>
        <w:t xml:space="preserve">. </w:t>
      </w:r>
      <w:r w:rsidR="00BC229B">
        <w:rPr>
          <w:lang w:val="en-AU" w:eastAsia="ja-JP"/>
        </w:rPr>
        <w:t xml:space="preserve"> </w:t>
      </w:r>
    </w:p>
    <w:p w14:paraId="5891170B" w14:textId="77777777" w:rsidR="0026439E" w:rsidRDefault="0026439E" w:rsidP="009A6784">
      <w:pPr>
        <w:jc w:val="both"/>
        <w:rPr>
          <w:b/>
          <w:bCs/>
        </w:rPr>
      </w:pPr>
    </w:p>
    <w:p w14:paraId="2929E247" w14:textId="79DB7E0E" w:rsidR="00071E4E" w:rsidRDefault="00071E4E" w:rsidP="009A6784">
      <w:pPr>
        <w:jc w:val="both"/>
        <w:rPr>
          <w:b/>
          <w:bCs/>
        </w:rPr>
      </w:pPr>
      <w:r>
        <w:rPr>
          <w:b/>
          <w:bCs/>
        </w:rPr>
        <w:t xml:space="preserve">Population </w:t>
      </w:r>
    </w:p>
    <w:p w14:paraId="3018D9FC" w14:textId="4FECAE6E" w:rsidR="002C3887" w:rsidRDefault="002C3887" w:rsidP="009A6784">
      <w:pPr>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4524"/>
      </w:tblGrid>
      <w:tr w:rsidR="002C3887" w14:paraId="3B3A4545" w14:textId="77777777" w:rsidTr="00357EE2">
        <w:tc>
          <w:tcPr>
            <w:tcW w:w="4675" w:type="dxa"/>
          </w:tcPr>
          <w:p w14:paraId="6027CE0D" w14:textId="45EC9E4F" w:rsidR="002C3887" w:rsidRDefault="002C3887" w:rsidP="009A6784">
            <w:pPr>
              <w:jc w:val="both"/>
              <w:rPr>
                <w:b/>
                <w:bCs/>
              </w:rPr>
            </w:pPr>
            <w:r>
              <w:rPr>
                <w:noProof/>
              </w:rPr>
              <w:drawing>
                <wp:inline distT="0" distB="0" distL="0" distR="0" wp14:anchorId="21820934" wp14:editId="5212EA8E">
                  <wp:extent cx="2927396" cy="1638153"/>
                  <wp:effectExtent l="0" t="0" r="6350" b="635"/>
                  <wp:docPr id="458055620" name="Picture 4580556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70879" name="Picture 1" descr="A screenshot of a computer&#10;&#10;Description automatically generated"/>
                          <pic:cNvPicPr/>
                        </pic:nvPicPr>
                        <pic:blipFill rotWithShape="1">
                          <a:blip r:embed="rId13"/>
                          <a:srcRect l="11880" t="23025" r="64003" b="29000"/>
                          <a:stretch/>
                        </pic:blipFill>
                        <pic:spPr bwMode="auto">
                          <a:xfrm>
                            <a:off x="0" y="0"/>
                            <a:ext cx="2962362" cy="165772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7218C494" w14:textId="6A8028A8" w:rsidR="002C3887" w:rsidRDefault="002C3887" w:rsidP="009A6784">
            <w:pPr>
              <w:jc w:val="both"/>
              <w:rPr>
                <w:b/>
                <w:bCs/>
              </w:rPr>
            </w:pPr>
            <w:r>
              <w:rPr>
                <w:noProof/>
              </w:rPr>
              <w:drawing>
                <wp:inline distT="0" distB="0" distL="0" distR="0" wp14:anchorId="51A492EB" wp14:editId="3D690D41">
                  <wp:extent cx="2014912" cy="1521646"/>
                  <wp:effectExtent l="0" t="0" r="4445" b="2540"/>
                  <wp:docPr id="1525870879" name="Picture 15258708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70879" name="Picture 1" descr="A screenshot of a computer&#10;&#10;Description automatically generated"/>
                          <pic:cNvPicPr/>
                        </pic:nvPicPr>
                        <pic:blipFill rotWithShape="1">
                          <a:blip r:embed="rId13"/>
                          <a:srcRect l="63974" t="20701" r="11488" b="13423"/>
                          <a:stretch/>
                        </pic:blipFill>
                        <pic:spPr bwMode="auto">
                          <a:xfrm>
                            <a:off x="0" y="0"/>
                            <a:ext cx="2039595" cy="15402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3A0309" w14:textId="77777777" w:rsidR="002C3887" w:rsidRDefault="002C3887" w:rsidP="009A6784">
      <w:pPr>
        <w:jc w:val="both"/>
        <w:rPr>
          <w:b/>
          <w:bCs/>
        </w:rPr>
      </w:pPr>
    </w:p>
    <w:p w14:paraId="245E91CE" w14:textId="008EC495" w:rsidR="00281957" w:rsidRPr="00357EE2" w:rsidRDefault="004714EB" w:rsidP="009A6784">
      <w:pPr>
        <w:jc w:val="both"/>
      </w:pPr>
      <w:r>
        <w:t xml:space="preserve">The </w:t>
      </w:r>
      <w:r w:rsidR="00494EE6">
        <w:t>UNDESA Model “</w:t>
      </w:r>
      <w:r w:rsidR="6E7FB466">
        <w:t xml:space="preserve">UPPER </w:t>
      </w:r>
      <w:r w:rsidR="76AEF999">
        <w:t xml:space="preserve">80 </w:t>
      </w:r>
      <w:r w:rsidR="6E7FB466">
        <w:t>PI</w:t>
      </w:r>
      <w:r w:rsidR="00494EE6">
        <w:t xml:space="preserve">” scenario </w:t>
      </w:r>
      <w:r w:rsidR="00281957">
        <w:t xml:space="preserve">looks </w:t>
      </w:r>
      <w:proofErr w:type="gramStart"/>
      <w:r w:rsidR="00281957">
        <w:t>similar to</w:t>
      </w:r>
      <w:proofErr w:type="gramEnd"/>
      <w:r w:rsidR="00281957">
        <w:t xml:space="preserve"> </w:t>
      </w:r>
      <w:proofErr w:type="spellStart"/>
      <w:r w:rsidR="003C365C">
        <w:t>Proyeksi</w:t>
      </w:r>
      <w:proofErr w:type="spellEnd"/>
      <w:r w:rsidR="003C365C">
        <w:t xml:space="preserve"> </w:t>
      </w:r>
      <w:proofErr w:type="spellStart"/>
      <w:r w:rsidR="003C365C">
        <w:t>Penduduk</w:t>
      </w:r>
      <w:proofErr w:type="spellEnd"/>
      <w:r w:rsidR="003C365C">
        <w:t xml:space="preserve"> Indonesia by BPS, </w:t>
      </w:r>
      <w:proofErr w:type="spellStart"/>
      <w:r w:rsidR="003C365C">
        <w:t>Moderat</w:t>
      </w:r>
      <w:proofErr w:type="spellEnd"/>
      <w:r w:rsidR="003C365C">
        <w:t xml:space="preserve"> Scenario (in 2050</w:t>
      </w:r>
      <w:r>
        <w:t>,</w:t>
      </w:r>
      <w:r w:rsidR="003C365C">
        <w:t xml:space="preserve"> it will reach 333 million people). </w:t>
      </w:r>
    </w:p>
    <w:p w14:paraId="32009172" w14:textId="77777777" w:rsidR="00FF1690" w:rsidRDefault="00FF1690" w:rsidP="009A6784">
      <w:pPr>
        <w:jc w:val="both"/>
        <w:rPr>
          <w:b/>
          <w:bCs/>
        </w:rPr>
      </w:pPr>
    </w:p>
    <w:p w14:paraId="2FF1B6DF" w14:textId="77777777" w:rsidR="006C6423" w:rsidRPr="008026CC" w:rsidRDefault="006C6423" w:rsidP="009A6784">
      <w:pPr>
        <w:jc w:val="both"/>
      </w:pPr>
    </w:p>
    <w:p w14:paraId="5BB4F84A" w14:textId="77777777" w:rsidR="00214199" w:rsidRDefault="00214199" w:rsidP="00881335">
      <w:pPr>
        <w:spacing w:after="0" w:line="240" w:lineRule="auto"/>
        <w:textAlignment w:val="baseline"/>
        <w:rPr>
          <w:rFonts w:ascii="Calibri" w:eastAsia="Times New Roman" w:hAnsi="Calibri" w:cs="Calibri"/>
          <w:b/>
          <w:bCs/>
          <w:color w:val="FFFFFF"/>
          <w:kern w:val="0"/>
          <w:sz w:val="16"/>
          <w:szCs w:val="16"/>
          <w14:ligatures w14:val="none"/>
        </w:rPr>
        <w:sectPr w:rsidR="00214199" w:rsidSect="00BB440B">
          <w:pgSz w:w="12240" w:h="15840"/>
          <w:pgMar w:top="1440" w:right="1440" w:bottom="1440" w:left="1440" w:header="720" w:footer="720" w:gutter="0"/>
          <w:cols w:space="720"/>
          <w:docGrid w:linePitch="360"/>
        </w:sectPr>
      </w:pPr>
    </w:p>
    <w:tbl>
      <w:tblPr>
        <w:tblW w:w="1277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4001"/>
        <w:gridCol w:w="7290"/>
      </w:tblGrid>
      <w:tr w:rsidR="00881335" w:rsidRPr="00B87E6D" w14:paraId="01B39A55" w14:textId="77777777" w:rsidTr="00717B1E">
        <w:trPr>
          <w:trHeight w:val="285"/>
        </w:trPr>
        <w:tc>
          <w:tcPr>
            <w:tcW w:w="1481" w:type="dxa"/>
            <w:tcBorders>
              <w:top w:val="single" w:sz="6" w:space="0" w:color="000000"/>
              <w:left w:val="single" w:sz="6" w:space="0" w:color="000000"/>
              <w:bottom w:val="single" w:sz="6" w:space="0" w:color="000000"/>
              <w:right w:val="nil"/>
            </w:tcBorders>
            <w:shd w:val="clear" w:color="auto" w:fill="000000"/>
            <w:hideMark/>
          </w:tcPr>
          <w:p w14:paraId="197C9343" w14:textId="77777777" w:rsidR="00881335" w:rsidRPr="00B87E6D" w:rsidRDefault="00881335" w:rsidP="00881335">
            <w:pPr>
              <w:spacing w:after="0" w:line="240" w:lineRule="auto"/>
              <w:textAlignment w:val="baseline"/>
              <w:rPr>
                <w:rFonts w:ascii="Calibri" w:eastAsia="Times New Roman" w:hAnsi="Calibri" w:cs="Calibri"/>
                <w:b/>
                <w:bCs/>
                <w:color w:val="FFFFFF"/>
                <w:kern w:val="0"/>
                <w:sz w:val="16"/>
                <w:szCs w:val="16"/>
                <w14:ligatures w14:val="none"/>
              </w:rPr>
            </w:pPr>
            <w:r w:rsidRPr="00B87E6D">
              <w:rPr>
                <w:rFonts w:ascii="Calibri" w:eastAsia="Times New Roman" w:hAnsi="Calibri" w:cs="Calibri"/>
                <w:b/>
                <w:bCs/>
                <w:color w:val="FFFFFF"/>
                <w:kern w:val="0"/>
                <w:sz w:val="16"/>
                <w:szCs w:val="16"/>
                <w14:ligatures w14:val="none"/>
              </w:rPr>
              <w:lastRenderedPageBreak/>
              <w:t> </w:t>
            </w:r>
          </w:p>
        </w:tc>
        <w:tc>
          <w:tcPr>
            <w:tcW w:w="4001" w:type="dxa"/>
            <w:tcBorders>
              <w:top w:val="single" w:sz="6" w:space="0" w:color="000000"/>
              <w:left w:val="nil"/>
              <w:bottom w:val="single" w:sz="6" w:space="0" w:color="000000"/>
              <w:right w:val="nil"/>
            </w:tcBorders>
            <w:shd w:val="clear" w:color="auto" w:fill="000000"/>
            <w:hideMark/>
          </w:tcPr>
          <w:p w14:paraId="5B2A3D3E" w14:textId="77777777" w:rsidR="00881335" w:rsidRPr="00B87E6D" w:rsidRDefault="00881335" w:rsidP="00881335">
            <w:pPr>
              <w:spacing w:after="0" w:line="240" w:lineRule="auto"/>
              <w:jc w:val="center"/>
              <w:textAlignment w:val="baseline"/>
              <w:rPr>
                <w:rFonts w:ascii="Calibri" w:eastAsia="Times New Roman" w:hAnsi="Calibri" w:cs="Calibri"/>
                <w:b/>
                <w:bCs/>
                <w:color w:val="FFFFFF"/>
                <w:kern w:val="0"/>
                <w:sz w:val="16"/>
                <w:szCs w:val="16"/>
                <w14:ligatures w14:val="none"/>
              </w:rPr>
            </w:pPr>
            <w:r w:rsidRPr="00B87E6D">
              <w:rPr>
                <w:rFonts w:ascii="Calibri" w:eastAsia="Times New Roman" w:hAnsi="Calibri" w:cs="Calibri"/>
                <w:b/>
                <w:bCs/>
                <w:color w:val="FFFFFF"/>
                <w:kern w:val="0"/>
                <w:sz w:val="16"/>
                <w:szCs w:val="16"/>
                <w14:ligatures w14:val="none"/>
              </w:rPr>
              <w:t>Reference </w:t>
            </w:r>
          </w:p>
        </w:tc>
        <w:tc>
          <w:tcPr>
            <w:tcW w:w="7290" w:type="dxa"/>
            <w:tcBorders>
              <w:top w:val="single" w:sz="6" w:space="0" w:color="000000"/>
              <w:left w:val="nil"/>
              <w:bottom w:val="single" w:sz="6" w:space="0" w:color="000000"/>
              <w:right w:val="single" w:sz="6" w:space="0" w:color="000000"/>
            </w:tcBorders>
            <w:shd w:val="clear" w:color="auto" w:fill="000000"/>
            <w:hideMark/>
          </w:tcPr>
          <w:p w14:paraId="7E7C4D6F" w14:textId="77777777" w:rsidR="00881335" w:rsidRPr="00B87E6D" w:rsidRDefault="00881335" w:rsidP="00881335">
            <w:pPr>
              <w:spacing w:after="0" w:line="240" w:lineRule="auto"/>
              <w:jc w:val="center"/>
              <w:textAlignment w:val="baseline"/>
              <w:rPr>
                <w:rFonts w:ascii="Calibri" w:eastAsia="Times New Roman" w:hAnsi="Calibri" w:cs="Calibri"/>
                <w:b/>
                <w:bCs/>
                <w:color w:val="FFFFFF"/>
                <w:kern w:val="0"/>
                <w:sz w:val="16"/>
                <w:szCs w:val="16"/>
                <w14:ligatures w14:val="none"/>
              </w:rPr>
            </w:pPr>
            <w:r w:rsidRPr="00B87E6D">
              <w:rPr>
                <w:rFonts w:ascii="Calibri" w:eastAsia="Times New Roman" w:hAnsi="Calibri" w:cs="Calibri"/>
                <w:b/>
                <w:bCs/>
                <w:color w:val="FFFFFF"/>
                <w:kern w:val="0"/>
                <w:sz w:val="16"/>
                <w:szCs w:val="16"/>
                <w14:ligatures w14:val="none"/>
              </w:rPr>
              <w:t>Target </w:t>
            </w:r>
          </w:p>
        </w:tc>
      </w:tr>
      <w:tr w:rsidR="00881335" w:rsidRPr="00B87E6D" w14:paraId="409AEB82" w14:textId="77777777" w:rsidTr="00214199">
        <w:trPr>
          <w:trHeight w:val="270"/>
        </w:trPr>
        <w:tc>
          <w:tcPr>
            <w:tcW w:w="1481" w:type="dxa"/>
            <w:tcBorders>
              <w:top w:val="single" w:sz="6" w:space="0" w:color="666666"/>
              <w:left w:val="single" w:sz="6" w:space="0" w:color="666666"/>
              <w:bottom w:val="single" w:sz="6" w:space="0" w:color="666666"/>
              <w:right w:val="single" w:sz="6" w:space="0" w:color="666666"/>
            </w:tcBorders>
            <w:shd w:val="clear" w:color="auto" w:fill="CCCCCC"/>
            <w:hideMark/>
          </w:tcPr>
          <w:p w14:paraId="62345DDB" w14:textId="77777777" w:rsidR="00881335" w:rsidRPr="00E74B51" w:rsidRDefault="00881335" w:rsidP="00881335">
            <w:pPr>
              <w:spacing w:after="0" w:line="240" w:lineRule="auto"/>
              <w:textAlignment w:val="baseline"/>
              <w:rPr>
                <w:rFonts w:ascii="Calibri" w:eastAsia="Times New Roman" w:hAnsi="Calibri" w:cs="Calibri"/>
                <w:b/>
                <w:bCs/>
                <w:kern w:val="0"/>
                <w:sz w:val="16"/>
                <w:szCs w:val="16"/>
                <w14:ligatures w14:val="none"/>
              </w:rPr>
            </w:pPr>
            <w:r w:rsidRPr="00E74B51">
              <w:rPr>
                <w:rFonts w:ascii="Calibri" w:eastAsia="Times New Roman" w:hAnsi="Calibri" w:cs="Calibri"/>
                <w:b/>
                <w:bCs/>
                <w:kern w:val="0"/>
                <w:sz w:val="16"/>
                <w:szCs w:val="16"/>
                <w14:ligatures w14:val="none"/>
              </w:rPr>
              <w:t>Macro </w:t>
            </w:r>
          </w:p>
        </w:tc>
        <w:tc>
          <w:tcPr>
            <w:tcW w:w="11291" w:type="dxa"/>
            <w:gridSpan w:val="2"/>
            <w:tcBorders>
              <w:top w:val="single" w:sz="6" w:space="0" w:color="666666"/>
              <w:left w:val="single" w:sz="6" w:space="0" w:color="666666"/>
              <w:bottom w:val="single" w:sz="6" w:space="0" w:color="666666"/>
              <w:right w:val="single" w:sz="6" w:space="0" w:color="666666"/>
            </w:tcBorders>
            <w:shd w:val="clear" w:color="auto" w:fill="CCCCCC"/>
            <w:hideMark/>
          </w:tcPr>
          <w:p w14:paraId="0E01967F" w14:textId="77777777" w:rsidR="00881335" w:rsidRPr="00E74B51" w:rsidRDefault="00881335" w:rsidP="00690879">
            <w:pPr>
              <w:numPr>
                <w:ilvl w:val="0"/>
                <w:numId w:val="9"/>
              </w:numPr>
              <w:spacing w:after="0" w:line="240" w:lineRule="auto"/>
              <w:ind w:left="400"/>
              <w:textAlignment w:val="baseline"/>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Population: UNDESA “High” </w:t>
            </w:r>
          </w:p>
          <w:p w14:paraId="6DF73AE2" w14:textId="77777777" w:rsidR="00881335" w:rsidRPr="00E74B51" w:rsidRDefault="00881335" w:rsidP="00690879">
            <w:pPr>
              <w:numPr>
                <w:ilvl w:val="0"/>
                <w:numId w:val="9"/>
              </w:numPr>
              <w:spacing w:after="0" w:line="240" w:lineRule="auto"/>
              <w:ind w:left="400"/>
              <w:textAlignment w:val="baseline"/>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GDP: APERC macro model </w:t>
            </w:r>
          </w:p>
        </w:tc>
      </w:tr>
      <w:tr w:rsidR="00881335" w:rsidRPr="00B87E6D" w14:paraId="115858F8" w14:textId="77777777" w:rsidTr="00717B1E">
        <w:trPr>
          <w:trHeight w:val="285"/>
        </w:trPr>
        <w:tc>
          <w:tcPr>
            <w:tcW w:w="1481" w:type="dxa"/>
            <w:tcBorders>
              <w:top w:val="single" w:sz="6" w:space="0" w:color="666666"/>
              <w:left w:val="single" w:sz="6" w:space="0" w:color="666666"/>
              <w:bottom w:val="single" w:sz="6" w:space="0" w:color="666666"/>
              <w:right w:val="single" w:sz="6" w:space="0" w:color="666666"/>
            </w:tcBorders>
            <w:shd w:val="clear" w:color="auto" w:fill="auto"/>
            <w:hideMark/>
          </w:tcPr>
          <w:p w14:paraId="1249BA5D" w14:textId="77777777" w:rsidR="00881335" w:rsidRPr="00E74B51" w:rsidRDefault="00881335" w:rsidP="00881335">
            <w:pPr>
              <w:spacing w:after="0" w:line="240" w:lineRule="auto"/>
              <w:textAlignment w:val="baseline"/>
              <w:rPr>
                <w:rFonts w:ascii="Calibri" w:eastAsia="Times New Roman" w:hAnsi="Calibri" w:cs="Calibri"/>
                <w:b/>
                <w:bCs/>
                <w:kern w:val="0"/>
                <w:sz w:val="16"/>
                <w:szCs w:val="16"/>
                <w14:ligatures w14:val="none"/>
              </w:rPr>
            </w:pPr>
            <w:r w:rsidRPr="00E74B51">
              <w:rPr>
                <w:rFonts w:ascii="Calibri" w:eastAsia="Times New Roman" w:hAnsi="Calibri" w:cs="Calibri"/>
                <w:b/>
                <w:bCs/>
                <w:kern w:val="0"/>
                <w:sz w:val="16"/>
                <w:szCs w:val="16"/>
                <w14:ligatures w14:val="none"/>
              </w:rPr>
              <w:t>Agriculture </w:t>
            </w:r>
          </w:p>
        </w:tc>
        <w:tc>
          <w:tcPr>
            <w:tcW w:w="4001" w:type="dxa"/>
            <w:tcBorders>
              <w:top w:val="single" w:sz="6" w:space="0" w:color="666666"/>
              <w:left w:val="single" w:sz="6" w:space="0" w:color="666666"/>
              <w:bottom w:val="single" w:sz="6" w:space="0" w:color="666666"/>
              <w:right w:val="single" w:sz="6" w:space="0" w:color="666666"/>
            </w:tcBorders>
            <w:shd w:val="clear" w:color="auto" w:fill="auto"/>
            <w:hideMark/>
          </w:tcPr>
          <w:p w14:paraId="74C39D87" w14:textId="09C5CA15" w:rsidR="004E3B74" w:rsidRPr="00E74B51" w:rsidRDefault="00641047" w:rsidP="00641047">
            <w:pPr>
              <w:pStyle w:val="ListParagraph"/>
              <w:numPr>
                <w:ilvl w:val="0"/>
                <w:numId w:val="15"/>
              </w:numPr>
              <w:spacing w:after="0" w:line="240" w:lineRule="auto"/>
              <w:ind w:left="400" w:right="83"/>
              <w:jc w:val="both"/>
              <w:textAlignment w:val="baseline"/>
              <w:rPr>
                <w:rFonts w:ascii="Calibri" w:eastAsia="Times New Roman" w:hAnsi="Calibri" w:cs="Calibri"/>
                <w:kern w:val="0"/>
                <w:sz w:val="16"/>
                <w:szCs w:val="16"/>
                <w14:ligatures w14:val="none"/>
              </w:rPr>
            </w:pPr>
            <w:r>
              <w:rPr>
                <w:rFonts w:ascii="Calibri" w:eastAsia="Times New Roman" w:hAnsi="Calibri" w:cs="Calibri"/>
                <w:kern w:val="0"/>
                <w:sz w:val="16"/>
                <w:szCs w:val="16"/>
                <w14:ligatures w14:val="none"/>
              </w:rPr>
              <w:t xml:space="preserve">Energy Efficiency and Energy Transition trend in agriculture sector </w:t>
            </w:r>
            <w:proofErr w:type="gramStart"/>
            <w:r>
              <w:rPr>
                <w:rFonts w:ascii="Calibri" w:eastAsia="Times New Roman" w:hAnsi="Calibri" w:cs="Calibri"/>
                <w:kern w:val="0"/>
                <w:sz w:val="16"/>
                <w:szCs w:val="16"/>
                <w14:ligatures w14:val="none"/>
              </w:rPr>
              <w:t>continues</w:t>
            </w:r>
            <w:proofErr w:type="gramEnd"/>
          </w:p>
          <w:p w14:paraId="317F36FC" w14:textId="3973B3E6" w:rsidR="00881335" w:rsidRPr="00E74B51" w:rsidRDefault="00881335" w:rsidP="004E3B74">
            <w:pPr>
              <w:spacing w:after="0" w:line="240" w:lineRule="auto"/>
              <w:ind w:right="83"/>
              <w:jc w:val="both"/>
              <w:textAlignment w:val="baseline"/>
              <w:rPr>
                <w:rFonts w:ascii="Calibri" w:eastAsia="Times New Roman" w:hAnsi="Calibri" w:cs="Calibri"/>
                <w:kern w:val="0"/>
                <w:sz w:val="16"/>
                <w:szCs w:val="16"/>
                <w14:ligatures w14:val="none"/>
              </w:rPr>
            </w:pPr>
          </w:p>
        </w:tc>
        <w:tc>
          <w:tcPr>
            <w:tcW w:w="7290" w:type="dxa"/>
            <w:tcBorders>
              <w:top w:val="single" w:sz="6" w:space="0" w:color="666666"/>
              <w:left w:val="single" w:sz="6" w:space="0" w:color="666666"/>
              <w:bottom w:val="single" w:sz="6" w:space="0" w:color="666666"/>
              <w:right w:val="single" w:sz="6" w:space="0" w:color="666666"/>
            </w:tcBorders>
            <w:shd w:val="clear" w:color="auto" w:fill="auto"/>
            <w:hideMark/>
          </w:tcPr>
          <w:p w14:paraId="2DC16B7F" w14:textId="1C6B9196" w:rsidR="00695255" w:rsidRPr="00E74B51" w:rsidRDefault="00695255" w:rsidP="00641047">
            <w:pPr>
              <w:pStyle w:val="ListParagraph"/>
              <w:numPr>
                <w:ilvl w:val="0"/>
                <w:numId w:val="10"/>
              </w:numPr>
              <w:tabs>
                <w:tab w:val="clear" w:pos="720"/>
              </w:tabs>
              <w:spacing w:after="0"/>
              <w:ind w:left="445" w:right="173"/>
              <w:jc w:val="both"/>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Continuation of Gas Conversion Program for </w:t>
            </w:r>
            <w:r w:rsidR="00641047">
              <w:rPr>
                <w:rFonts w:ascii="Calibri" w:eastAsia="Times New Roman" w:hAnsi="Calibri" w:cs="Calibri"/>
                <w:kern w:val="0"/>
                <w:sz w:val="16"/>
                <w:szCs w:val="16"/>
                <w14:ligatures w14:val="none"/>
              </w:rPr>
              <w:t xml:space="preserve">Farmers and </w:t>
            </w:r>
            <w:r w:rsidRPr="00E74B51">
              <w:rPr>
                <w:rFonts w:ascii="Calibri" w:eastAsia="Times New Roman" w:hAnsi="Calibri" w:cs="Calibri"/>
                <w:kern w:val="0"/>
                <w:sz w:val="16"/>
                <w:szCs w:val="16"/>
                <w14:ligatures w14:val="none"/>
              </w:rPr>
              <w:t xml:space="preserve">Fishermen </w:t>
            </w:r>
            <w:r w:rsidR="0026439E" w:rsidRPr="00E74B51">
              <w:rPr>
                <w:rFonts w:ascii="Calibri" w:eastAsia="Times New Roman" w:hAnsi="Calibri" w:cs="Calibri"/>
                <w:kern w:val="0"/>
                <w:sz w:val="16"/>
                <w:szCs w:val="16"/>
                <w14:ligatures w14:val="none"/>
              </w:rPr>
              <w:t xml:space="preserve">after 2024 </w:t>
            </w:r>
          </w:p>
          <w:p w14:paraId="786D3A09" w14:textId="7BEE7F52" w:rsidR="00881335" w:rsidRPr="00E74B51" w:rsidRDefault="0026439E" w:rsidP="00690879">
            <w:pPr>
              <w:pStyle w:val="ListParagraph"/>
              <w:numPr>
                <w:ilvl w:val="0"/>
                <w:numId w:val="10"/>
              </w:numPr>
              <w:tabs>
                <w:tab w:val="clear" w:pos="720"/>
              </w:tabs>
              <w:spacing w:after="0"/>
              <w:ind w:left="445" w:right="173"/>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Producing bioethanol from sugar cane field </w:t>
            </w:r>
            <w:r w:rsidR="00C91A00" w:rsidRPr="00E74B51">
              <w:rPr>
                <w:rFonts w:ascii="Calibri" w:eastAsia="Times New Roman" w:hAnsi="Calibri" w:cs="Calibri"/>
                <w:kern w:val="0"/>
                <w:sz w:val="16"/>
                <w:szCs w:val="16"/>
                <w14:ligatures w14:val="none"/>
              </w:rPr>
              <w:t xml:space="preserve"> </w:t>
            </w:r>
          </w:p>
        </w:tc>
      </w:tr>
      <w:tr w:rsidR="00881335" w:rsidRPr="00B87E6D" w14:paraId="27D8273F" w14:textId="77777777" w:rsidTr="00717B1E">
        <w:trPr>
          <w:trHeight w:val="285"/>
        </w:trPr>
        <w:tc>
          <w:tcPr>
            <w:tcW w:w="1481" w:type="dxa"/>
            <w:tcBorders>
              <w:top w:val="single" w:sz="6" w:space="0" w:color="666666"/>
              <w:left w:val="single" w:sz="6" w:space="0" w:color="666666"/>
              <w:bottom w:val="single" w:sz="6" w:space="0" w:color="666666"/>
              <w:right w:val="single" w:sz="6" w:space="0" w:color="666666"/>
            </w:tcBorders>
            <w:shd w:val="clear" w:color="auto" w:fill="CCCCCC"/>
            <w:hideMark/>
          </w:tcPr>
          <w:p w14:paraId="0559D294" w14:textId="77777777" w:rsidR="00881335" w:rsidRPr="00E74B51" w:rsidRDefault="00881335" w:rsidP="00881335">
            <w:pPr>
              <w:spacing w:after="0" w:line="240" w:lineRule="auto"/>
              <w:textAlignment w:val="baseline"/>
              <w:rPr>
                <w:rFonts w:ascii="Calibri" w:eastAsia="Times New Roman" w:hAnsi="Calibri" w:cs="Calibri"/>
                <w:b/>
                <w:bCs/>
                <w:kern w:val="0"/>
                <w:sz w:val="16"/>
                <w:szCs w:val="16"/>
                <w14:ligatures w14:val="none"/>
              </w:rPr>
            </w:pPr>
            <w:r w:rsidRPr="00E74B51">
              <w:rPr>
                <w:rFonts w:ascii="Calibri" w:eastAsia="Times New Roman" w:hAnsi="Calibri" w:cs="Calibri"/>
                <w:b/>
                <w:bCs/>
                <w:kern w:val="0"/>
                <w:sz w:val="16"/>
                <w:szCs w:val="16"/>
                <w14:ligatures w14:val="none"/>
              </w:rPr>
              <w:t>Buildings </w:t>
            </w:r>
          </w:p>
        </w:tc>
        <w:tc>
          <w:tcPr>
            <w:tcW w:w="4001" w:type="dxa"/>
            <w:tcBorders>
              <w:top w:val="single" w:sz="6" w:space="0" w:color="666666"/>
              <w:left w:val="single" w:sz="6" w:space="0" w:color="666666"/>
              <w:bottom w:val="single" w:sz="6" w:space="0" w:color="666666"/>
              <w:right w:val="single" w:sz="6" w:space="0" w:color="666666"/>
            </w:tcBorders>
            <w:shd w:val="clear" w:color="auto" w:fill="CCCCCC"/>
            <w:hideMark/>
          </w:tcPr>
          <w:p w14:paraId="52F77AE1" w14:textId="77777777" w:rsidR="00881335" w:rsidRPr="00E74B51" w:rsidRDefault="00881335" w:rsidP="00690879">
            <w:pPr>
              <w:pStyle w:val="ListParagraph"/>
              <w:numPr>
                <w:ilvl w:val="0"/>
                <w:numId w:val="15"/>
              </w:numPr>
              <w:spacing w:after="0" w:line="240" w:lineRule="auto"/>
              <w:ind w:left="400" w:right="83"/>
              <w:jc w:val="both"/>
              <w:textAlignment w:val="baseline"/>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Energy efficiency trends and fuel switching trends </w:t>
            </w:r>
            <w:proofErr w:type="gramStart"/>
            <w:r w:rsidRPr="00E74B51">
              <w:rPr>
                <w:rFonts w:ascii="Calibri" w:eastAsia="Times New Roman" w:hAnsi="Calibri" w:cs="Calibri"/>
                <w:kern w:val="0"/>
                <w:sz w:val="16"/>
                <w:szCs w:val="16"/>
                <w14:ligatures w14:val="none"/>
              </w:rPr>
              <w:t>continue</w:t>
            </w:r>
            <w:proofErr w:type="gramEnd"/>
            <w:r w:rsidRPr="00E74B51">
              <w:rPr>
                <w:rFonts w:ascii="Calibri" w:eastAsia="Times New Roman" w:hAnsi="Calibri" w:cs="Calibri"/>
                <w:kern w:val="0"/>
                <w:sz w:val="16"/>
                <w:szCs w:val="16"/>
                <w14:ligatures w14:val="none"/>
              </w:rPr>
              <w:t> </w:t>
            </w:r>
          </w:p>
          <w:p w14:paraId="7B31EF56" w14:textId="0424ABE7" w:rsidR="00881335" w:rsidRPr="00E74B51" w:rsidRDefault="00881335" w:rsidP="00690879">
            <w:pPr>
              <w:pStyle w:val="ListParagraph"/>
              <w:numPr>
                <w:ilvl w:val="0"/>
                <w:numId w:val="15"/>
              </w:numPr>
              <w:spacing w:after="0" w:line="240" w:lineRule="auto"/>
              <w:ind w:left="400" w:right="83"/>
              <w:jc w:val="both"/>
              <w:textAlignment w:val="baseline"/>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Natural gas remains available for heating (and cooking), but market share declines as induction stoves gain market </w:t>
            </w:r>
            <w:proofErr w:type="gramStart"/>
            <w:r w:rsidRPr="00E74B51">
              <w:rPr>
                <w:rFonts w:ascii="Calibri" w:eastAsia="Times New Roman" w:hAnsi="Calibri" w:cs="Calibri"/>
                <w:kern w:val="0"/>
                <w:sz w:val="16"/>
                <w:szCs w:val="16"/>
                <w14:ligatures w14:val="none"/>
              </w:rPr>
              <w:t>share</w:t>
            </w:r>
            <w:proofErr w:type="gramEnd"/>
            <w:r w:rsidRPr="00E74B51">
              <w:rPr>
                <w:rFonts w:ascii="Calibri" w:eastAsia="Times New Roman" w:hAnsi="Calibri" w:cs="Calibri"/>
                <w:kern w:val="0"/>
                <w:sz w:val="16"/>
                <w:szCs w:val="16"/>
                <w14:ligatures w14:val="none"/>
              </w:rPr>
              <w:t> </w:t>
            </w:r>
          </w:p>
          <w:p w14:paraId="31223A26" w14:textId="08FD9A81" w:rsidR="00907FEE" w:rsidRPr="00E74B51" w:rsidRDefault="00B078E7" w:rsidP="00690879">
            <w:pPr>
              <w:pStyle w:val="ListParagraph"/>
              <w:numPr>
                <w:ilvl w:val="0"/>
                <w:numId w:val="15"/>
              </w:numPr>
              <w:spacing w:after="0" w:line="240" w:lineRule="auto"/>
              <w:ind w:left="400" w:right="83"/>
              <w:jc w:val="both"/>
              <w:textAlignment w:val="baseline"/>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City gas trends </w:t>
            </w:r>
            <w:r w:rsidR="004714EB">
              <w:rPr>
                <w:rFonts w:ascii="Calibri" w:eastAsia="Times New Roman" w:hAnsi="Calibri" w:cs="Calibri"/>
                <w:kern w:val="0"/>
                <w:sz w:val="16"/>
                <w:szCs w:val="16"/>
                <w14:ligatures w14:val="none"/>
              </w:rPr>
              <w:t>continue</w:t>
            </w:r>
            <w:r w:rsidR="00263270" w:rsidRPr="00E74B51">
              <w:rPr>
                <w:rFonts w:ascii="Calibri" w:eastAsia="Times New Roman" w:hAnsi="Calibri" w:cs="Calibri"/>
                <w:kern w:val="0"/>
                <w:sz w:val="16"/>
                <w:szCs w:val="16"/>
                <w14:ligatures w14:val="none"/>
              </w:rPr>
              <w:t xml:space="preserve">. </w:t>
            </w:r>
            <w:r w:rsidR="00907FEE" w:rsidRPr="00E74B51">
              <w:rPr>
                <w:sz w:val="16"/>
                <w:szCs w:val="16"/>
              </w:rPr>
              <w:t xml:space="preserve">2.4 million households in 2024 </w:t>
            </w:r>
            <w:r w:rsidR="004714EB">
              <w:rPr>
                <w:sz w:val="16"/>
                <w:szCs w:val="16"/>
              </w:rPr>
              <w:t xml:space="preserve">will be </w:t>
            </w:r>
            <w:r w:rsidR="00907FEE" w:rsidRPr="00E74B51">
              <w:rPr>
                <w:sz w:val="16"/>
                <w:szCs w:val="16"/>
              </w:rPr>
              <w:t xml:space="preserve">connected to city gas and replace the previous utilization of LPG, and the next City Gas Development plan </w:t>
            </w:r>
            <w:r w:rsidR="004714EB">
              <w:rPr>
                <w:sz w:val="16"/>
                <w:szCs w:val="16"/>
              </w:rPr>
              <w:t xml:space="preserve">will be </w:t>
            </w:r>
            <w:r w:rsidR="00907FEE" w:rsidRPr="00E74B51">
              <w:rPr>
                <w:sz w:val="16"/>
                <w:szCs w:val="16"/>
              </w:rPr>
              <w:t xml:space="preserve">fully </w:t>
            </w:r>
            <w:proofErr w:type="gramStart"/>
            <w:r w:rsidR="00907FEE" w:rsidRPr="00E74B51">
              <w:rPr>
                <w:sz w:val="16"/>
                <w:szCs w:val="16"/>
              </w:rPr>
              <w:t>executed</w:t>
            </w:r>
            <w:proofErr w:type="gramEnd"/>
            <w:r w:rsidR="00907FEE" w:rsidRPr="00E74B51">
              <w:rPr>
                <w:sz w:val="16"/>
                <w:szCs w:val="16"/>
              </w:rPr>
              <w:t xml:space="preserve"> </w:t>
            </w:r>
          </w:p>
          <w:p w14:paraId="359F70FD" w14:textId="362AB05A" w:rsidR="001A59E3" w:rsidRPr="00E74B51" w:rsidRDefault="001A59E3" w:rsidP="00690879">
            <w:pPr>
              <w:pStyle w:val="ListParagraph"/>
              <w:numPr>
                <w:ilvl w:val="0"/>
                <w:numId w:val="15"/>
              </w:numPr>
              <w:spacing w:after="0" w:line="240" w:lineRule="auto"/>
              <w:ind w:left="400" w:right="83"/>
              <w:jc w:val="both"/>
              <w:textAlignment w:val="baseline"/>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Minimum development of Solar PV Rooftop</w:t>
            </w:r>
          </w:p>
        </w:tc>
        <w:tc>
          <w:tcPr>
            <w:tcW w:w="7290" w:type="dxa"/>
            <w:tcBorders>
              <w:top w:val="single" w:sz="6" w:space="0" w:color="666666"/>
              <w:left w:val="single" w:sz="6" w:space="0" w:color="666666"/>
              <w:bottom w:val="single" w:sz="6" w:space="0" w:color="666666"/>
              <w:right w:val="single" w:sz="6" w:space="0" w:color="666666"/>
            </w:tcBorders>
            <w:shd w:val="clear" w:color="auto" w:fill="CCCCCC"/>
            <w:hideMark/>
          </w:tcPr>
          <w:p w14:paraId="7C964FB1" w14:textId="66D0CC5F" w:rsidR="00174EBE" w:rsidRPr="00E74B51" w:rsidRDefault="00174EBE" w:rsidP="00690879">
            <w:pPr>
              <w:pStyle w:val="ListParagraph"/>
              <w:numPr>
                <w:ilvl w:val="0"/>
                <w:numId w:val="10"/>
              </w:numPr>
              <w:tabs>
                <w:tab w:val="clear" w:pos="720"/>
              </w:tabs>
              <w:spacing w:after="0" w:line="240" w:lineRule="auto"/>
              <w:ind w:left="446" w:right="173"/>
              <w:jc w:val="both"/>
              <w:rPr>
                <w:sz w:val="16"/>
                <w:szCs w:val="16"/>
              </w:rPr>
            </w:pPr>
            <w:r w:rsidRPr="00E74B51">
              <w:rPr>
                <w:sz w:val="16"/>
                <w:szCs w:val="16"/>
              </w:rPr>
              <w:t>Homecharging for the Electric Vehicle</w:t>
            </w:r>
            <w:r w:rsidR="00AD7EC0" w:rsidRPr="00E74B51">
              <w:rPr>
                <w:sz w:val="16"/>
                <w:szCs w:val="16"/>
              </w:rPr>
              <w:t xml:space="preserve"> (</w:t>
            </w:r>
            <w:r w:rsidR="001C267C" w:rsidRPr="00E74B51">
              <w:rPr>
                <w:sz w:val="16"/>
                <w:szCs w:val="16"/>
              </w:rPr>
              <w:t xml:space="preserve">minimum </w:t>
            </w:r>
            <w:r w:rsidR="004714EB">
              <w:rPr>
                <w:sz w:val="16"/>
                <w:szCs w:val="16"/>
              </w:rPr>
              <w:t>home charging</w:t>
            </w:r>
            <w:r w:rsidR="001C267C" w:rsidRPr="00E74B51">
              <w:rPr>
                <w:sz w:val="16"/>
                <w:szCs w:val="16"/>
              </w:rPr>
              <w:t xml:space="preserve"> capacity for EV user is </w:t>
            </w:r>
            <w:r w:rsidR="00AD7EC0" w:rsidRPr="00E74B51">
              <w:rPr>
                <w:sz w:val="16"/>
                <w:szCs w:val="16"/>
              </w:rPr>
              <w:t>7.7 k</w:t>
            </w:r>
            <w:r w:rsidR="001C267C" w:rsidRPr="00E74B51">
              <w:rPr>
                <w:sz w:val="16"/>
                <w:szCs w:val="16"/>
              </w:rPr>
              <w:t xml:space="preserve">VA </w:t>
            </w:r>
            <w:r w:rsidR="00033AF4" w:rsidRPr="00E74B51">
              <w:rPr>
                <w:sz w:val="16"/>
                <w:szCs w:val="16"/>
              </w:rPr>
              <w:t>subscription)</w:t>
            </w:r>
            <w:r w:rsidRPr="00E74B51">
              <w:rPr>
                <w:sz w:val="16"/>
                <w:szCs w:val="16"/>
              </w:rPr>
              <w:t xml:space="preserve"> </w:t>
            </w:r>
          </w:p>
          <w:p w14:paraId="48274F9E" w14:textId="0D743491" w:rsidR="00580CB6" w:rsidRPr="00E74B51" w:rsidRDefault="00580CB6" w:rsidP="00690879">
            <w:pPr>
              <w:pStyle w:val="ListParagraph"/>
              <w:numPr>
                <w:ilvl w:val="0"/>
                <w:numId w:val="10"/>
              </w:numPr>
              <w:tabs>
                <w:tab w:val="clear" w:pos="720"/>
              </w:tabs>
              <w:spacing w:after="0" w:line="240" w:lineRule="auto"/>
              <w:ind w:left="446" w:right="173"/>
              <w:jc w:val="both"/>
              <w:rPr>
                <w:sz w:val="16"/>
                <w:szCs w:val="16"/>
              </w:rPr>
            </w:pPr>
            <w:r w:rsidRPr="00E74B51">
              <w:rPr>
                <w:sz w:val="16"/>
                <w:szCs w:val="16"/>
              </w:rPr>
              <w:t xml:space="preserve">EV Charging stations will grow </w:t>
            </w:r>
            <w:r w:rsidR="00556ED4" w:rsidRPr="00E74B51">
              <w:rPr>
                <w:sz w:val="16"/>
                <w:szCs w:val="16"/>
              </w:rPr>
              <w:t>in</w:t>
            </w:r>
            <w:r w:rsidR="00BD35EC" w:rsidRPr="00E74B51">
              <w:rPr>
                <w:sz w:val="16"/>
                <w:szCs w:val="16"/>
              </w:rPr>
              <w:t xml:space="preserve"> fuel stations</w:t>
            </w:r>
            <w:r w:rsidR="004D51F1">
              <w:rPr>
                <w:sz w:val="16"/>
                <w:szCs w:val="16"/>
              </w:rPr>
              <w:t>, Shopping</w:t>
            </w:r>
            <w:r w:rsidR="00556ED4" w:rsidRPr="00E74B51">
              <w:rPr>
                <w:sz w:val="16"/>
                <w:szCs w:val="16"/>
              </w:rPr>
              <w:t xml:space="preserve"> Mall Parking </w:t>
            </w:r>
            <w:r w:rsidR="004714EB">
              <w:rPr>
                <w:sz w:val="16"/>
                <w:szCs w:val="16"/>
              </w:rPr>
              <w:t>lots</w:t>
            </w:r>
            <w:r w:rsidR="00556ED4" w:rsidRPr="00E74B51">
              <w:rPr>
                <w:sz w:val="16"/>
                <w:szCs w:val="16"/>
              </w:rPr>
              <w:t xml:space="preserve">, Office </w:t>
            </w:r>
            <w:r w:rsidR="004D51F1">
              <w:rPr>
                <w:sz w:val="16"/>
                <w:szCs w:val="16"/>
              </w:rPr>
              <w:t>buildings</w:t>
            </w:r>
            <w:r w:rsidR="006C7683" w:rsidRPr="00E74B51">
              <w:rPr>
                <w:sz w:val="16"/>
                <w:szCs w:val="16"/>
              </w:rPr>
              <w:t xml:space="preserve">, Apartment Building Parking </w:t>
            </w:r>
            <w:r w:rsidR="004714EB">
              <w:rPr>
                <w:sz w:val="16"/>
                <w:szCs w:val="16"/>
              </w:rPr>
              <w:t>Spaces</w:t>
            </w:r>
            <w:r w:rsidR="006C7683" w:rsidRPr="00E74B51">
              <w:rPr>
                <w:sz w:val="16"/>
                <w:szCs w:val="16"/>
              </w:rPr>
              <w:t>, etc.</w:t>
            </w:r>
            <w:r w:rsidR="00F81AC2" w:rsidRPr="00E74B51">
              <w:rPr>
                <w:sz w:val="16"/>
                <w:szCs w:val="16"/>
              </w:rPr>
              <w:t xml:space="preserve"> </w:t>
            </w:r>
            <w:r w:rsidR="0039292C" w:rsidRPr="00E74B51">
              <w:rPr>
                <w:sz w:val="16"/>
                <w:szCs w:val="16"/>
              </w:rPr>
              <w:t>In 2030, 4-w</w:t>
            </w:r>
            <w:r w:rsidR="00F81AC2" w:rsidRPr="00E74B51">
              <w:rPr>
                <w:sz w:val="16"/>
                <w:szCs w:val="16"/>
              </w:rPr>
              <w:t xml:space="preserve">heeler EV Charging Stations </w:t>
            </w:r>
            <w:r w:rsidR="004714EB">
              <w:rPr>
                <w:sz w:val="16"/>
                <w:szCs w:val="16"/>
              </w:rPr>
              <w:t xml:space="preserve">were </w:t>
            </w:r>
            <w:r w:rsidR="0039292C" w:rsidRPr="00E74B51">
              <w:rPr>
                <w:sz w:val="16"/>
                <w:szCs w:val="16"/>
              </w:rPr>
              <w:t xml:space="preserve">48.118 </w:t>
            </w:r>
            <w:r w:rsidR="00755192" w:rsidRPr="00E74B51">
              <w:rPr>
                <w:sz w:val="16"/>
                <w:szCs w:val="16"/>
              </w:rPr>
              <w:t>units</w:t>
            </w:r>
            <w:r w:rsidR="00C530F6">
              <w:rPr>
                <w:sz w:val="16"/>
                <w:szCs w:val="16"/>
              </w:rPr>
              <w:t>,</w:t>
            </w:r>
            <w:r w:rsidR="00755192" w:rsidRPr="00E74B51">
              <w:rPr>
                <w:sz w:val="16"/>
                <w:szCs w:val="16"/>
              </w:rPr>
              <w:t xml:space="preserve"> and 2-wheeler Battery Swapping Stations </w:t>
            </w:r>
            <w:r w:rsidR="00C530F6">
              <w:rPr>
                <w:sz w:val="16"/>
                <w:szCs w:val="16"/>
              </w:rPr>
              <w:t xml:space="preserve">were </w:t>
            </w:r>
            <w:r w:rsidR="00755192" w:rsidRPr="00E74B51">
              <w:rPr>
                <w:sz w:val="16"/>
                <w:szCs w:val="16"/>
              </w:rPr>
              <w:t>196.179</w:t>
            </w:r>
            <w:r w:rsidR="00C75677">
              <w:rPr>
                <w:sz w:val="16"/>
                <w:szCs w:val="16"/>
              </w:rPr>
              <w:t xml:space="preserve"> units</w:t>
            </w:r>
            <w:r w:rsidR="00755192" w:rsidRPr="00E74B51">
              <w:rPr>
                <w:sz w:val="16"/>
                <w:szCs w:val="16"/>
              </w:rPr>
              <w:t>.</w:t>
            </w:r>
          </w:p>
          <w:p w14:paraId="4129A3BE" w14:textId="4B039951" w:rsidR="006C7683" w:rsidRPr="00E74B51" w:rsidRDefault="006C7683" w:rsidP="00690879">
            <w:pPr>
              <w:pStyle w:val="ListParagraph"/>
              <w:numPr>
                <w:ilvl w:val="0"/>
                <w:numId w:val="10"/>
              </w:numPr>
              <w:tabs>
                <w:tab w:val="clear" w:pos="720"/>
              </w:tabs>
              <w:spacing w:after="0" w:line="240" w:lineRule="auto"/>
              <w:ind w:left="446" w:right="173"/>
              <w:jc w:val="both"/>
              <w:rPr>
                <w:sz w:val="16"/>
                <w:szCs w:val="16"/>
              </w:rPr>
            </w:pPr>
            <w:r w:rsidRPr="00E74B51">
              <w:rPr>
                <w:sz w:val="16"/>
                <w:szCs w:val="16"/>
              </w:rPr>
              <w:t>Rooftop Solar PV regulation for office and commercial buildings and housings</w:t>
            </w:r>
            <w:r w:rsidR="00F872D3" w:rsidRPr="00E74B51">
              <w:rPr>
                <w:sz w:val="16"/>
                <w:szCs w:val="16"/>
              </w:rPr>
              <w:t>. In 2025</w:t>
            </w:r>
            <w:r w:rsidR="004D51F1">
              <w:rPr>
                <w:sz w:val="16"/>
                <w:szCs w:val="16"/>
              </w:rPr>
              <w:t>,</w:t>
            </w:r>
            <w:r w:rsidR="00F872D3" w:rsidRPr="00E74B51">
              <w:rPr>
                <w:sz w:val="16"/>
                <w:szCs w:val="16"/>
              </w:rPr>
              <w:t xml:space="preserve"> </w:t>
            </w:r>
            <w:r w:rsidR="00C530F6">
              <w:rPr>
                <w:sz w:val="16"/>
                <w:szCs w:val="16"/>
              </w:rPr>
              <w:t>it will reach</w:t>
            </w:r>
            <w:r w:rsidR="00F872D3" w:rsidRPr="00E74B51">
              <w:rPr>
                <w:sz w:val="16"/>
                <w:szCs w:val="16"/>
              </w:rPr>
              <w:t xml:space="preserve"> 3,6</w:t>
            </w:r>
            <w:r w:rsidR="00ED2764" w:rsidRPr="00E74B51">
              <w:rPr>
                <w:sz w:val="16"/>
                <w:szCs w:val="16"/>
              </w:rPr>
              <w:t xml:space="preserve">10 </w:t>
            </w:r>
            <w:proofErr w:type="gramStart"/>
            <w:r w:rsidR="00ED2764" w:rsidRPr="00E74B51">
              <w:rPr>
                <w:sz w:val="16"/>
                <w:szCs w:val="16"/>
              </w:rPr>
              <w:t>MW</w:t>
            </w:r>
            <w:proofErr w:type="gramEnd"/>
          </w:p>
          <w:p w14:paraId="4B114EA9" w14:textId="05C1FFC2" w:rsidR="00176253" w:rsidRPr="00E74B51" w:rsidRDefault="005B60ED" w:rsidP="00690879">
            <w:pPr>
              <w:pStyle w:val="ListParagraph"/>
              <w:numPr>
                <w:ilvl w:val="0"/>
                <w:numId w:val="10"/>
              </w:numPr>
              <w:tabs>
                <w:tab w:val="clear" w:pos="720"/>
              </w:tabs>
              <w:spacing w:after="0" w:line="240" w:lineRule="auto"/>
              <w:ind w:left="446" w:right="173"/>
              <w:jc w:val="both"/>
              <w:rPr>
                <w:sz w:val="16"/>
                <w:szCs w:val="16"/>
              </w:rPr>
            </w:pPr>
            <w:r w:rsidRPr="00E74B51">
              <w:rPr>
                <w:sz w:val="16"/>
                <w:szCs w:val="16"/>
              </w:rPr>
              <w:t xml:space="preserve">Induction Cooker is used by 8.1 household (2025), </w:t>
            </w:r>
            <w:r w:rsidR="00CA1317" w:rsidRPr="00E74B51">
              <w:rPr>
                <w:sz w:val="16"/>
                <w:szCs w:val="16"/>
              </w:rPr>
              <w:t>18.1 million</w:t>
            </w:r>
            <w:r w:rsidR="00CF7D5A" w:rsidRPr="00E74B51">
              <w:rPr>
                <w:sz w:val="16"/>
                <w:szCs w:val="16"/>
              </w:rPr>
              <w:t xml:space="preserve"> HH</w:t>
            </w:r>
            <w:r w:rsidR="00CA1317" w:rsidRPr="00E74B51">
              <w:rPr>
                <w:sz w:val="16"/>
                <w:szCs w:val="16"/>
              </w:rPr>
              <w:t xml:space="preserve"> (2030), 54.3 million HH</w:t>
            </w:r>
            <w:r w:rsidR="00CF7D5A" w:rsidRPr="00E74B51">
              <w:rPr>
                <w:sz w:val="16"/>
                <w:szCs w:val="16"/>
              </w:rPr>
              <w:t xml:space="preserve"> (2060)</w:t>
            </w:r>
          </w:p>
          <w:p w14:paraId="2AFF7806" w14:textId="6319D6C7" w:rsidR="00CF7D5A" w:rsidRPr="00E74B51" w:rsidRDefault="00CF7D5A" w:rsidP="00690879">
            <w:pPr>
              <w:pStyle w:val="ListParagraph"/>
              <w:numPr>
                <w:ilvl w:val="0"/>
                <w:numId w:val="10"/>
              </w:numPr>
              <w:tabs>
                <w:tab w:val="clear" w:pos="720"/>
              </w:tabs>
              <w:spacing w:after="0" w:line="240" w:lineRule="auto"/>
              <w:ind w:left="446" w:right="173"/>
              <w:jc w:val="both"/>
              <w:rPr>
                <w:sz w:val="16"/>
                <w:szCs w:val="16"/>
              </w:rPr>
            </w:pPr>
            <w:r w:rsidRPr="00E74B51">
              <w:rPr>
                <w:sz w:val="16"/>
                <w:szCs w:val="16"/>
              </w:rPr>
              <w:t xml:space="preserve">City Gas Network for </w:t>
            </w:r>
            <w:r w:rsidR="007664D6" w:rsidRPr="00E74B51">
              <w:rPr>
                <w:sz w:val="16"/>
                <w:szCs w:val="16"/>
              </w:rPr>
              <w:t xml:space="preserve">5.2 million HH (2025), 15.2 million HH (2030), </w:t>
            </w:r>
            <w:r w:rsidR="004B0E86" w:rsidRPr="00E74B51">
              <w:rPr>
                <w:sz w:val="16"/>
                <w:szCs w:val="16"/>
              </w:rPr>
              <w:t xml:space="preserve">22.7 million HH (2060) </w:t>
            </w:r>
          </w:p>
          <w:p w14:paraId="75272296" w14:textId="5C395B1E" w:rsidR="00F3465C" w:rsidRPr="00E74B51" w:rsidRDefault="00213A29" w:rsidP="00690879">
            <w:pPr>
              <w:pStyle w:val="ListParagraph"/>
              <w:numPr>
                <w:ilvl w:val="0"/>
                <w:numId w:val="10"/>
              </w:numPr>
              <w:tabs>
                <w:tab w:val="clear" w:pos="720"/>
              </w:tabs>
              <w:spacing w:after="0" w:line="240" w:lineRule="auto"/>
              <w:ind w:left="446" w:right="173"/>
              <w:jc w:val="both"/>
              <w:rPr>
                <w:sz w:val="16"/>
                <w:szCs w:val="16"/>
              </w:rPr>
            </w:pPr>
            <w:r w:rsidRPr="00E74B51">
              <w:rPr>
                <w:sz w:val="16"/>
                <w:szCs w:val="16"/>
              </w:rPr>
              <w:t>Implementation of MEPS. In 2030</w:t>
            </w:r>
            <w:r w:rsidR="00C530F6">
              <w:rPr>
                <w:sz w:val="16"/>
                <w:szCs w:val="16"/>
              </w:rPr>
              <w:t>, it</w:t>
            </w:r>
            <w:r w:rsidRPr="00E74B51">
              <w:rPr>
                <w:sz w:val="16"/>
                <w:szCs w:val="16"/>
              </w:rPr>
              <w:t xml:space="preserve"> will save energy </w:t>
            </w:r>
            <w:r w:rsidR="004D51F1">
              <w:rPr>
                <w:sz w:val="16"/>
                <w:szCs w:val="16"/>
              </w:rPr>
              <w:t>up to</w:t>
            </w:r>
            <w:r w:rsidRPr="00E74B51">
              <w:rPr>
                <w:sz w:val="16"/>
                <w:szCs w:val="16"/>
              </w:rPr>
              <w:t xml:space="preserve"> 8% or around 98,</w:t>
            </w:r>
            <w:r w:rsidR="001616D9" w:rsidRPr="00E74B51">
              <w:rPr>
                <w:sz w:val="16"/>
                <w:szCs w:val="16"/>
              </w:rPr>
              <w:t xml:space="preserve">632 GWh, reducing GHG </w:t>
            </w:r>
            <w:r w:rsidR="00C530F6">
              <w:rPr>
                <w:sz w:val="16"/>
                <w:szCs w:val="16"/>
              </w:rPr>
              <w:t>emissions</w:t>
            </w:r>
            <w:r w:rsidR="001616D9" w:rsidRPr="00E74B51">
              <w:rPr>
                <w:sz w:val="16"/>
                <w:szCs w:val="16"/>
              </w:rPr>
              <w:t xml:space="preserve"> </w:t>
            </w:r>
            <w:r w:rsidR="00C530F6">
              <w:rPr>
                <w:sz w:val="16"/>
                <w:szCs w:val="16"/>
              </w:rPr>
              <w:t xml:space="preserve">of </w:t>
            </w:r>
            <w:r w:rsidR="001616D9" w:rsidRPr="00E74B51">
              <w:rPr>
                <w:sz w:val="16"/>
                <w:szCs w:val="16"/>
              </w:rPr>
              <w:t xml:space="preserve">as much as 83.8 </w:t>
            </w:r>
            <w:proofErr w:type="gramStart"/>
            <w:r w:rsidR="001616D9" w:rsidRPr="00E74B51">
              <w:rPr>
                <w:sz w:val="16"/>
                <w:szCs w:val="16"/>
              </w:rPr>
              <w:t>Million</w:t>
            </w:r>
            <w:proofErr w:type="gramEnd"/>
            <w:r w:rsidR="001616D9" w:rsidRPr="00E74B51">
              <w:rPr>
                <w:sz w:val="16"/>
                <w:szCs w:val="16"/>
              </w:rPr>
              <w:t xml:space="preserve"> tons of CO2 </w:t>
            </w:r>
          </w:p>
          <w:p w14:paraId="118087F4" w14:textId="77777777" w:rsidR="00C66B8E" w:rsidRPr="00E74B51" w:rsidRDefault="00C66B8E" w:rsidP="00F87A08">
            <w:pPr>
              <w:spacing w:after="0" w:line="240" w:lineRule="auto"/>
              <w:ind w:left="445" w:right="173"/>
              <w:jc w:val="both"/>
              <w:textAlignment w:val="baseline"/>
              <w:rPr>
                <w:rFonts w:ascii="Calibri" w:eastAsia="Times New Roman" w:hAnsi="Calibri" w:cs="Calibri"/>
                <w:kern w:val="0"/>
                <w:sz w:val="16"/>
                <w:szCs w:val="16"/>
                <w14:ligatures w14:val="none"/>
              </w:rPr>
            </w:pPr>
          </w:p>
          <w:p w14:paraId="76F17310" w14:textId="3F514FA8" w:rsidR="00881335" w:rsidRPr="00E74B51" w:rsidRDefault="00881335" w:rsidP="00F87A08">
            <w:pPr>
              <w:spacing w:after="0" w:line="240" w:lineRule="auto"/>
              <w:ind w:left="445" w:right="173"/>
              <w:textAlignment w:val="baseline"/>
              <w:rPr>
                <w:rFonts w:ascii="Calibri" w:eastAsia="Times New Roman" w:hAnsi="Calibri" w:cs="Calibri"/>
                <w:kern w:val="0"/>
                <w:sz w:val="16"/>
                <w:szCs w:val="16"/>
                <w14:ligatures w14:val="none"/>
              </w:rPr>
            </w:pPr>
          </w:p>
        </w:tc>
      </w:tr>
      <w:tr w:rsidR="00881335" w:rsidRPr="00B87E6D" w14:paraId="0AD79A55" w14:textId="77777777" w:rsidTr="00717B1E">
        <w:trPr>
          <w:trHeight w:val="270"/>
        </w:trPr>
        <w:tc>
          <w:tcPr>
            <w:tcW w:w="1481" w:type="dxa"/>
            <w:tcBorders>
              <w:top w:val="single" w:sz="6" w:space="0" w:color="666666"/>
              <w:left w:val="single" w:sz="6" w:space="0" w:color="666666"/>
              <w:bottom w:val="single" w:sz="6" w:space="0" w:color="666666"/>
              <w:right w:val="single" w:sz="6" w:space="0" w:color="666666"/>
            </w:tcBorders>
            <w:shd w:val="clear" w:color="auto" w:fill="auto"/>
            <w:hideMark/>
          </w:tcPr>
          <w:p w14:paraId="2A666E3C" w14:textId="77777777" w:rsidR="00881335" w:rsidRPr="00E74B51" w:rsidRDefault="00881335" w:rsidP="00881335">
            <w:pPr>
              <w:spacing w:after="0" w:line="240" w:lineRule="auto"/>
              <w:textAlignment w:val="baseline"/>
              <w:rPr>
                <w:rFonts w:ascii="Calibri" w:eastAsia="Times New Roman" w:hAnsi="Calibri" w:cs="Calibri"/>
                <w:b/>
                <w:bCs/>
                <w:kern w:val="0"/>
                <w:sz w:val="16"/>
                <w:szCs w:val="16"/>
                <w14:ligatures w14:val="none"/>
              </w:rPr>
            </w:pPr>
            <w:r w:rsidRPr="00E74B51">
              <w:rPr>
                <w:rFonts w:ascii="Calibri" w:eastAsia="Times New Roman" w:hAnsi="Calibri" w:cs="Calibri"/>
                <w:b/>
                <w:bCs/>
                <w:kern w:val="0"/>
                <w:sz w:val="16"/>
                <w:szCs w:val="16"/>
                <w14:ligatures w14:val="none"/>
              </w:rPr>
              <w:t>Industry </w:t>
            </w:r>
          </w:p>
        </w:tc>
        <w:tc>
          <w:tcPr>
            <w:tcW w:w="4001" w:type="dxa"/>
            <w:tcBorders>
              <w:top w:val="single" w:sz="6" w:space="0" w:color="666666"/>
              <w:left w:val="single" w:sz="6" w:space="0" w:color="666666"/>
              <w:bottom w:val="single" w:sz="6" w:space="0" w:color="666666"/>
              <w:right w:val="single" w:sz="6" w:space="0" w:color="666666"/>
            </w:tcBorders>
            <w:shd w:val="clear" w:color="auto" w:fill="auto"/>
            <w:hideMark/>
          </w:tcPr>
          <w:p w14:paraId="2975F0D9" w14:textId="05A873AE" w:rsidR="00881335" w:rsidRPr="00E74B51" w:rsidRDefault="00881335" w:rsidP="00690879">
            <w:pPr>
              <w:pStyle w:val="ListParagraph"/>
              <w:numPr>
                <w:ilvl w:val="0"/>
                <w:numId w:val="15"/>
              </w:numPr>
              <w:spacing w:after="0" w:line="240" w:lineRule="auto"/>
              <w:ind w:left="400" w:right="83"/>
              <w:jc w:val="both"/>
              <w:textAlignment w:val="baseline"/>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Energy efficiency and </w:t>
            </w:r>
            <w:r w:rsidR="00C530F6">
              <w:rPr>
                <w:rFonts w:ascii="Calibri" w:eastAsia="Times New Roman" w:hAnsi="Calibri" w:cs="Calibri"/>
                <w:kern w:val="0"/>
                <w:sz w:val="16"/>
                <w:szCs w:val="16"/>
                <w14:ligatures w14:val="none"/>
              </w:rPr>
              <w:t>fuel-switching</w:t>
            </w:r>
            <w:r w:rsidRPr="00E74B51">
              <w:rPr>
                <w:rFonts w:ascii="Calibri" w:eastAsia="Times New Roman" w:hAnsi="Calibri" w:cs="Calibri"/>
                <w:kern w:val="0"/>
                <w:sz w:val="16"/>
                <w:szCs w:val="16"/>
                <w14:ligatures w14:val="none"/>
              </w:rPr>
              <w:t xml:space="preserve"> trends </w:t>
            </w:r>
            <w:proofErr w:type="gramStart"/>
            <w:r w:rsidRPr="00E74B51">
              <w:rPr>
                <w:rFonts w:ascii="Calibri" w:eastAsia="Times New Roman" w:hAnsi="Calibri" w:cs="Calibri"/>
                <w:kern w:val="0"/>
                <w:sz w:val="16"/>
                <w:szCs w:val="16"/>
                <w14:ligatures w14:val="none"/>
              </w:rPr>
              <w:t>continue</w:t>
            </w:r>
            <w:proofErr w:type="gramEnd"/>
            <w:r w:rsidRPr="00E74B51">
              <w:rPr>
                <w:rFonts w:ascii="Calibri" w:eastAsia="Times New Roman" w:hAnsi="Calibri" w:cs="Calibri"/>
                <w:kern w:val="0"/>
                <w:sz w:val="16"/>
                <w:szCs w:val="16"/>
                <w14:ligatures w14:val="none"/>
              </w:rPr>
              <w:t xml:space="preserve"> </w:t>
            </w:r>
          </w:p>
          <w:p w14:paraId="3257927C" w14:textId="3AD2A012" w:rsidR="004B5658" w:rsidRPr="00E74B51" w:rsidRDefault="004B5658" w:rsidP="00690879">
            <w:pPr>
              <w:pStyle w:val="ListParagraph"/>
              <w:numPr>
                <w:ilvl w:val="0"/>
                <w:numId w:val="15"/>
              </w:numPr>
              <w:spacing w:after="0" w:line="240" w:lineRule="auto"/>
              <w:ind w:left="400" w:right="83"/>
              <w:jc w:val="both"/>
              <w:textAlignment w:val="baseline"/>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Strong industry will remain using </w:t>
            </w:r>
            <w:proofErr w:type="spellStart"/>
            <w:r w:rsidRPr="00E74B51">
              <w:rPr>
                <w:rFonts w:ascii="Calibri" w:eastAsia="Times New Roman" w:hAnsi="Calibri" w:cs="Calibri"/>
                <w:kern w:val="0"/>
                <w:sz w:val="16"/>
                <w:szCs w:val="16"/>
                <w14:ligatures w14:val="none"/>
              </w:rPr>
              <w:t>autogenerators</w:t>
            </w:r>
            <w:proofErr w:type="spellEnd"/>
            <w:r w:rsidRPr="00E74B51">
              <w:rPr>
                <w:rFonts w:ascii="Calibri" w:eastAsia="Times New Roman" w:hAnsi="Calibri" w:cs="Calibri"/>
                <w:kern w:val="0"/>
                <w:sz w:val="16"/>
                <w:szCs w:val="16"/>
                <w14:ligatures w14:val="none"/>
              </w:rPr>
              <w:t xml:space="preserve"> (not </w:t>
            </w:r>
            <w:r w:rsidR="00C530F6">
              <w:rPr>
                <w:rFonts w:ascii="Calibri" w:eastAsia="Times New Roman" w:hAnsi="Calibri" w:cs="Calibri"/>
                <w:kern w:val="0"/>
                <w:sz w:val="16"/>
                <w:szCs w:val="16"/>
                <w14:ligatures w14:val="none"/>
              </w:rPr>
              <w:t>grid-connected</w:t>
            </w:r>
            <w:r w:rsidRPr="00E74B51">
              <w:rPr>
                <w:rFonts w:ascii="Calibri" w:eastAsia="Times New Roman" w:hAnsi="Calibri" w:cs="Calibri"/>
                <w:kern w:val="0"/>
                <w:sz w:val="16"/>
                <w:szCs w:val="16"/>
                <w14:ligatures w14:val="none"/>
              </w:rPr>
              <w:t xml:space="preserve">) utilizing coal as fuel. </w:t>
            </w:r>
          </w:p>
          <w:p w14:paraId="2CA583F5" w14:textId="3D53B3F2" w:rsidR="00881335" w:rsidRPr="00E74B51" w:rsidRDefault="00881335" w:rsidP="00690879">
            <w:pPr>
              <w:pStyle w:val="ListParagraph"/>
              <w:numPr>
                <w:ilvl w:val="0"/>
                <w:numId w:val="15"/>
              </w:numPr>
              <w:spacing w:after="0" w:line="240" w:lineRule="auto"/>
              <w:ind w:left="400" w:right="83"/>
              <w:jc w:val="both"/>
              <w:textAlignment w:val="baseline"/>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Small amount of hydrogen for steel and chemicals sectors starting in 2035 </w:t>
            </w:r>
            <w:r w:rsidR="00C530F6">
              <w:rPr>
                <w:rFonts w:ascii="Calibri" w:eastAsia="Times New Roman" w:hAnsi="Calibri" w:cs="Calibri"/>
                <w:kern w:val="0"/>
                <w:sz w:val="16"/>
                <w:szCs w:val="16"/>
                <w14:ligatures w14:val="none"/>
              </w:rPr>
              <w:t xml:space="preserve">and </w:t>
            </w:r>
            <w:r w:rsidRPr="00E74B51">
              <w:rPr>
                <w:rFonts w:ascii="Calibri" w:eastAsia="Times New Roman" w:hAnsi="Calibri" w:cs="Calibri"/>
                <w:kern w:val="0"/>
                <w:sz w:val="16"/>
                <w:szCs w:val="16"/>
                <w14:ligatures w14:val="none"/>
              </w:rPr>
              <w:t>increasing through 2060 </w:t>
            </w:r>
          </w:p>
          <w:p w14:paraId="64C420A6" w14:textId="5390E190" w:rsidR="00881335" w:rsidRPr="00E74B51" w:rsidRDefault="00881335" w:rsidP="00BB12DB">
            <w:pPr>
              <w:spacing w:after="0" w:line="240" w:lineRule="auto"/>
              <w:ind w:right="83"/>
              <w:jc w:val="both"/>
              <w:textAlignment w:val="baseline"/>
              <w:rPr>
                <w:rFonts w:ascii="Calibri" w:eastAsia="Times New Roman" w:hAnsi="Calibri" w:cs="Calibri"/>
                <w:kern w:val="0"/>
                <w:sz w:val="16"/>
                <w:szCs w:val="16"/>
                <w14:ligatures w14:val="none"/>
              </w:rPr>
            </w:pPr>
          </w:p>
        </w:tc>
        <w:tc>
          <w:tcPr>
            <w:tcW w:w="7290" w:type="dxa"/>
            <w:tcBorders>
              <w:top w:val="single" w:sz="6" w:space="0" w:color="666666"/>
              <w:left w:val="single" w:sz="6" w:space="0" w:color="666666"/>
              <w:bottom w:val="single" w:sz="6" w:space="0" w:color="666666"/>
              <w:right w:val="single" w:sz="6" w:space="0" w:color="666666"/>
            </w:tcBorders>
            <w:shd w:val="clear" w:color="auto" w:fill="auto"/>
            <w:hideMark/>
          </w:tcPr>
          <w:p w14:paraId="5325678E" w14:textId="45F148FE" w:rsidR="00881335" w:rsidRPr="00E74B51" w:rsidRDefault="0086479E" w:rsidP="00690879">
            <w:pPr>
              <w:pStyle w:val="ListParagraph"/>
              <w:numPr>
                <w:ilvl w:val="0"/>
                <w:numId w:val="10"/>
              </w:numPr>
              <w:tabs>
                <w:tab w:val="clear" w:pos="720"/>
              </w:tabs>
              <w:spacing w:after="0"/>
              <w:ind w:left="445" w:right="173"/>
              <w:jc w:val="both"/>
              <w:rPr>
                <w:sz w:val="16"/>
                <w:szCs w:val="16"/>
              </w:rPr>
            </w:pPr>
            <w:r w:rsidRPr="00E74B51">
              <w:rPr>
                <w:sz w:val="16"/>
                <w:szCs w:val="16"/>
              </w:rPr>
              <w:t>Industry sector that will grow significantly: Nickel and other mineral mining (bauxite, etc</w:t>
            </w:r>
            <w:r w:rsidR="00C530F6">
              <w:rPr>
                <w:sz w:val="16"/>
                <w:szCs w:val="16"/>
              </w:rPr>
              <w:t>.</w:t>
            </w:r>
            <w:r w:rsidRPr="00E74B51">
              <w:rPr>
                <w:sz w:val="16"/>
                <w:szCs w:val="16"/>
              </w:rPr>
              <w:t>) and also the smelting process chain, Palm oil</w:t>
            </w:r>
            <w:r w:rsidR="00C530F6">
              <w:rPr>
                <w:sz w:val="16"/>
                <w:szCs w:val="16"/>
              </w:rPr>
              <w:t>,</w:t>
            </w:r>
            <w:r w:rsidRPr="00E74B51">
              <w:rPr>
                <w:sz w:val="16"/>
                <w:szCs w:val="16"/>
              </w:rPr>
              <w:t xml:space="preserve"> and its affiliated </w:t>
            </w:r>
            <w:proofErr w:type="gramStart"/>
            <w:r w:rsidRPr="00E74B51">
              <w:rPr>
                <w:sz w:val="16"/>
                <w:szCs w:val="16"/>
              </w:rPr>
              <w:t>products</w:t>
            </w:r>
            <w:proofErr w:type="gramEnd"/>
            <w:r w:rsidR="00881335" w:rsidRPr="00E74B51">
              <w:rPr>
                <w:sz w:val="16"/>
                <w:szCs w:val="16"/>
              </w:rPr>
              <w:t> </w:t>
            </w:r>
          </w:p>
          <w:p w14:paraId="09BB2A46" w14:textId="2B167FD1" w:rsidR="006D7FC5" w:rsidRPr="00E74B51" w:rsidRDefault="00C530F6" w:rsidP="00690879">
            <w:pPr>
              <w:pStyle w:val="ListParagraph"/>
              <w:numPr>
                <w:ilvl w:val="0"/>
                <w:numId w:val="10"/>
              </w:numPr>
              <w:tabs>
                <w:tab w:val="clear" w:pos="720"/>
              </w:tabs>
              <w:spacing w:after="0"/>
              <w:ind w:left="445" w:right="173"/>
              <w:jc w:val="both"/>
              <w:rPr>
                <w:sz w:val="16"/>
                <w:szCs w:val="16"/>
              </w:rPr>
            </w:pPr>
            <w:r>
              <w:rPr>
                <w:sz w:val="16"/>
                <w:szCs w:val="16"/>
              </w:rPr>
              <w:t xml:space="preserve">The target of energy intensity </w:t>
            </w:r>
            <w:r w:rsidR="004D51F1">
              <w:rPr>
                <w:sz w:val="16"/>
                <w:szCs w:val="16"/>
              </w:rPr>
              <w:t>decline</w:t>
            </w:r>
            <w:r>
              <w:rPr>
                <w:sz w:val="16"/>
                <w:szCs w:val="16"/>
              </w:rPr>
              <w:t xml:space="preserve"> is 1% per year from 2015 to </w:t>
            </w:r>
            <w:r w:rsidR="006D7FC5" w:rsidRPr="00E74B51">
              <w:rPr>
                <w:sz w:val="16"/>
                <w:szCs w:val="16"/>
              </w:rPr>
              <w:t>2050 (National Energy Policy, 2014).</w:t>
            </w:r>
          </w:p>
          <w:p w14:paraId="42214B0E" w14:textId="34D482A0" w:rsidR="004140CA" w:rsidRPr="00E74B51" w:rsidRDefault="006D7FC5" w:rsidP="00690879">
            <w:pPr>
              <w:pStyle w:val="ListParagraph"/>
              <w:numPr>
                <w:ilvl w:val="0"/>
                <w:numId w:val="10"/>
              </w:numPr>
              <w:tabs>
                <w:tab w:val="clear" w:pos="720"/>
              </w:tabs>
              <w:spacing w:after="0"/>
              <w:ind w:left="445" w:right="173"/>
              <w:jc w:val="both"/>
              <w:rPr>
                <w:sz w:val="16"/>
                <w:szCs w:val="16"/>
              </w:rPr>
            </w:pPr>
            <w:r w:rsidRPr="00E74B51">
              <w:rPr>
                <w:sz w:val="16"/>
                <w:szCs w:val="16"/>
              </w:rPr>
              <w:t xml:space="preserve">Implementation of </w:t>
            </w:r>
            <w:r w:rsidR="00565893" w:rsidRPr="00E74B51">
              <w:rPr>
                <w:sz w:val="16"/>
                <w:szCs w:val="16"/>
              </w:rPr>
              <w:t xml:space="preserve">Energy Conservation </w:t>
            </w:r>
            <w:r w:rsidR="00BB12DB" w:rsidRPr="00E74B51">
              <w:rPr>
                <w:sz w:val="16"/>
                <w:szCs w:val="16"/>
              </w:rPr>
              <w:t>Management</w:t>
            </w:r>
            <w:r w:rsidRPr="00E74B51">
              <w:rPr>
                <w:sz w:val="16"/>
                <w:szCs w:val="16"/>
              </w:rPr>
              <w:t xml:space="preserve"> (Presidential Regulation No. 33 </w:t>
            </w:r>
            <w:r w:rsidR="00C530F6">
              <w:rPr>
                <w:sz w:val="16"/>
                <w:szCs w:val="16"/>
              </w:rPr>
              <w:t xml:space="preserve">the </w:t>
            </w:r>
            <w:r w:rsidRPr="00E74B51">
              <w:rPr>
                <w:sz w:val="16"/>
                <w:szCs w:val="16"/>
              </w:rPr>
              <w:t>Year 2023)</w:t>
            </w:r>
            <w:r w:rsidR="00947D62" w:rsidRPr="00E74B51">
              <w:rPr>
                <w:sz w:val="16"/>
                <w:szCs w:val="16"/>
              </w:rPr>
              <w:t xml:space="preserve">, which oblige the </w:t>
            </w:r>
            <w:r w:rsidRPr="00E74B51">
              <w:rPr>
                <w:sz w:val="16"/>
                <w:szCs w:val="16"/>
              </w:rPr>
              <w:t xml:space="preserve">Energy provider </w:t>
            </w:r>
            <w:r w:rsidR="00C530F6">
              <w:rPr>
                <w:sz w:val="16"/>
                <w:szCs w:val="16"/>
              </w:rPr>
              <w:t>to</w:t>
            </w:r>
            <w:r w:rsidRPr="00E74B51">
              <w:rPr>
                <w:sz w:val="16"/>
                <w:szCs w:val="16"/>
              </w:rPr>
              <w:t xml:space="preserve">&gt; 6000 ton </w:t>
            </w:r>
            <w:r w:rsidR="00C530F6">
              <w:rPr>
                <w:sz w:val="16"/>
                <w:szCs w:val="16"/>
              </w:rPr>
              <w:t xml:space="preserve">of </w:t>
            </w:r>
            <w:r w:rsidRPr="00E74B51">
              <w:rPr>
                <w:sz w:val="16"/>
                <w:szCs w:val="16"/>
              </w:rPr>
              <w:t xml:space="preserve">oil equivalent per year, Energy user/consumer &gt; 4000 ton </w:t>
            </w:r>
            <w:r w:rsidR="00C530F6">
              <w:rPr>
                <w:sz w:val="16"/>
                <w:szCs w:val="16"/>
              </w:rPr>
              <w:t xml:space="preserve">of </w:t>
            </w:r>
            <w:r w:rsidRPr="00E74B51">
              <w:rPr>
                <w:sz w:val="16"/>
                <w:szCs w:val="16"/>
              </w:rPr>
              <w:t xml:space="preserve">oil equivalent per year, </w:t>
            </w:r>
            <w:r w:rsidR="00154F27" w:rsidRPr="00E74B51">
              <w:rPr>
                <w:sz w:val="16"/>
                <w:szCs w:val="16"/>
              </w:rPr>
              <w:t xml:space="preserve">and building </w:t>
            </w:r>
            <w:r w:rsidR="004D51F1">
              <w:rPr>
                <w:sz w:val="16"/>
                <w:szCs w:val="16"/>
              </w:rPr>
              <w:t>consume</w:t>
            </w:r>
            <w:r w:rsidRPr="00E74B51">
              <w:rPr>
                <w:sz w:val="16"/>
                <w:szCs w:val="16"/>
              </w:rPr>
              <w:t xml:space="preserve">&gt; </w:t>
            </w:r>
            <w:proofErr w:type="gramStart"/>
            <w:r w:rsidRPr="00E74B51">
              <w:rPr>
                <w:sz w:val="16"/>
                <w:szCs w:val="16"/>
              </w:rPr>
              <w:t>500 ton</w:t>
            </w:r>
            <w:proofErr w:type="gramEnd"/>
            <w:r w:rsidRPr="00E74B51">
              <w:rPr>
                <w:sz w:val="16"/>
                <w:szCs w:val="16"/>
              </w:rPr>
              <w:t xml:space="preserve"> oil </w:t>
            </w:r>
            <w:r w:rsidR="00F41DFC">
              <w:rPr>
                <w:sz w:val="16"/>
                <w:szCs w:val="16"/>
              </w:rPr>
              <w:t>equal</w:t>
            </w:r>
            <w:r w:rsidRPr="00E74B51">
              <w:rPr>
                <w:sz w:val="16"/>
                <w:szCs w:val="16"/>
              </w:rPr>
              <w:t xml:space="preserve"> per year</w:t>
            </w:r>
            <w:r w:rsidR="00154F27" w:rsidRPr="00E74B51">
              <w:rPr>
                <w:sz w:val="16"/>
                <w:szCs w:val="16"/>
              </w:rPr>
              <w:t xml:space="preserve">, to conduct Energy Conservation Management. </w:t>
            </w:r>
            <w:r w:rsidR="001859EC" w:rsidRPr="00E74B51">
              <w:rPr>
                <w:rFonts w:ascii="Calibri" w:eastAsia="Times New Roman" w:hAnsi="Calibri" w:cs="Calibri"/>
                <w:kern w:val="0"/>
                <w:sz w:val="16"/>
                <w:szCs w:val="16"/>
                <w14:ligatures w14:val="none"/>
              </w:rPr>
              <w:t xml:space="preserve">By doing </w:t>
            </w:r>
            <w:r w:rsidR="001859EC" w:rsidRPr="00E74B51">
              <w:rPr>
                <w:sz w:val="16"/>
                <w:szCs w:val="16"/>
              </w:rPr>
              <w:t>energy</w:t>
            </w:r>
            <w:r w:rsidR="001859EC" w:rsidRPr="00E74B51">
              <w:rPr>
                <w:rFonts w:ascii="Calibri" w:eastAsia="Times New Roman" w:hAnsi="Calibri" w:cs="Calibri"/>
                <w:kern w:val="0"/>
                <w:sz w:val="16"/>
                <w:szCs w:val="16"/>
                <w14:ligatures w14:val="none"/>
              </w:rPr>
              <w:t xml:space="preserve"> conservation, </w:t>
            </w:r>
            <w:r w:rsidR="00F41DFC">
              <w:rPr>
                <w:rFonts w:ascii="Calibri" w:eastAsia="Times New Roman" w:hAnsi="Calibri" w:cs="Calibri"/>
                <w:kern w:val="0"/>
                <w:sz w:val="16"/>
                <w:szCs w:val="16"/>
                <w14:ligatures w14:val="none"/>
              </w:rPr>
              <w:t xml:space="preserve">the </w:t>
            </w:r>
            <w:r w:rsidR="005A1ECD" w:rsidRPr="00E74B51">
              <w:rPr>
                <w:rFonts w:ascii="Calibri" w:eastAsia="Times New Roman" w:hAnsi="Calibri" w:cs="Calibri"/>
                <w:kern w:val="0"/>
                <w:sz w:val="16"/>
                <w:szCs w:val="16"/>
                <w14:ligatures w14:val="none"/>
              </w:rPr>
              <w:t>energy saving target in 20</w:t>
            </w:r>
            <w:r w:rsidR="00253D7F" w:rsidRPr="00E74B51">
              <w:rPr>
                <w:rFonts w:ascii="Calibri" w:eastAsia="Times New Roman" w:hAnsi="Calibri" w:cs="Calibri"/>
                <w:kern w:val="0"/>
                <w:sz w:val="16"/>
                <w:szCs w:val="16"/>
                <w14:ligatures w14:val="none"/>
              </w:rPr>
              <w:t>5</w:t>
            </w:r>
            <w:r w:rsidR="005A1ECD" w:rsidRPr="00E74B51">
              <w:rPr>
                <w:rFonts w:ascii="Calibri" w:eastAsia="Times New Roman" w:hAnsi="Calibri" w:cs="Calibri"/>
                <w:kern w:val="0"/>
                <w:sz w:val="16"/>
                <w:szCs w:val="16"/>
                <w14:ligatures w14:val="none"/>
              </w:rPr>
              <w:t xml:space="preserve">0 is </w:t>
            </w:r>
            <w:r w:rsidR="004140CA" w:rsidRPr="00E74B51">
              <w:rPr>
                <w:rFonts w:ascii="Calibri" w:eastAsia="Times New Roman" w:hAnsi="Calibri" w:cs="Calibri"/>
                <w:kern w:val="0"/>
                <w:sz w:val="16"/>
                <w:szCs w:val="16"/>
                <w14:ligatures w14:val="none"/>
              </w:rPr>
              <w:t>407.6 MTOE or 38.9% from BaU.</w:t>
            </w:r>
          </w:p>
          <w:p w14:paraId="7CEED5CC" w14:textId="14CBA436" w:rsidR="00881335" w:rsidRPr="00E74B51" w:rsidRDefault="00A670AF" w:rsidP="00690879">
            <w:pPr>
              <w:pStyle w:val="ListParagraph"/>
              <w:numPr>
                <w:ilvl w:val="0"/>
                <w:numId w:val="10"/>
              </w:numPr>
              <w:tabs>
                <w:tab w:val="clear" w:pos="720"/>
              </w:tabs>
              <w:spacing w:after="0"/>
              <w:ind w:left="445" w:right="173"/>
              <w:jc w:val="both"/>
              <w:rPr>
                <w:sz w:val="16"/>
                <w:szCs w:val="16"/>
              </w:rPr>
            </w:pPr>
            <w:r w:rsidRPr="00E74B51">
              <w:rPr>
                <w:rFonts w:ascii="Calibri" w:eastAsia="Times New Roman" w:hAnsi="Calibri" w:cs="Calibri"/>
                <w:kern w:val="0"/>
                <w:sz w:val="16"/>
                <w:szCs w:val="16"/>
                <w14:ligatures w14:val="none"/>
              </w:rPr>
              <w:t xml:space="preserve">In </w:t>
            </w:r>
            <w:r w:rsidR="00F41DFC">
              <w:rPr>
                <w:rFonts w:ascii="Calibri" w:eastAsia="Times New Roman" w:hAnsi="Calibri" w:cs="Calibri"/>
                <w:kern w:val="0"/>
                <w:sz w:val="16"/>
                <w:szCs w:val="16"/>
                <w14:ligatures w14:val="none"/>
              </w:rPr>
              <w:t xml:space="preserve">the </w:t>
            </w:r>
            <w:r w:rsidRPr="00E74B51">
              <w:rPr>
                <w:sz w:val="16"/>
                <w:szCs w:val="16"/>
              </w:rPr>
              <w:t xml:space="preserve">Java-Bali system, </w:t>
            </w:r>
            <w:r w:rsidR="009C7265" w:rsidRPr="00E74B51">
              <w:rPr>
                <w:sz w:val="16"/>
                <w:szCs w:val="16"/>
              </w:rPr>
              <w:t xml:space="preserve">more </w:t>
            </w:r>
            <w:r w:rsidR="004D51F1">
              <w:rPr>
                <w:sz w:val="16"/>
                <w:szCs w:val="16"/>
              </w:rPr>
              <w:t>auto generator</w:t>
            </w:r>
            <w:r w:rsidRPr="00E74B51">
              <w:rPr>
                <w:sz w:val="16"/>
                <w:szCs w:val="16"/>
              </w:rPr>
              <w:t xml:space="preserve"> </w:t>
            </w:r>
            <w:r w:rsidR="009D1C9E">
              <w:rPr>
                <w:sz w:val="16"/>
                <w:szCs w:val="16"/>
              </w:rPr>
              <w:t>owners will move to become utility customers as many benefits are</w:t>
            </w:r>
            <w:r w:rsidR="009C7265" w:rsidRPr="00E74B51">
              <w:rPr>
                <w:sz w:val="16"/>
                <w:szCs w:val="16"/>
              </w:rPr>
              <w:t xml:space="preserve"> offered due to </w:t>
            </w:r>
            <w:r w:rsidR="00F41DFC">
              <w:rPr>
                <w:sz w:val="16"/>
                <w:szCs w:val="16"/>
              </w:rPr>
              <w:t xml:space="preserve">the </w:t>
            </w:r>
            <w:r w:rsidR="009C7265" w:rsidRPr="00E74B51">
              <w:rPr>
                <w:sz w:val="16"/>
                <w:szCs w:val="16"/>
              </w:rPr>
              <w:t>current oversupply condition.</w:t>
            </w:r>
          </w:p>
          <w:p w14:paraId="3B65312E" w14:textId="477211AF" w:rsidR="005A05C6" w:rsidRPr="00E74B51" w:rsidRDefault="005A05C6" w:rsidP="00690879">
            <w:pPr>
              <w:pStyle w:val="ListParagraph"/>
              <w:numPr>
                <w:ilvl w:val="0"/>
                <w:numId w:val="10"/>
              </w:numPr>
              <w:tabs>
                <w:tab w:val="clear" w:pos="720"/>
              </w:tabs>
              <w:spacing w:after="0"/>
              <w:ind w:left="445" w:right="173"/>
              <w:jc w:val="both"/>
              <w:rPr>
                <w:sz w:val="16"/>
                <w:szCs w:val="16"/>
              </w:rPr>
            </w:pPr>
            <w:r w:rsidRPr="00E74B51">
              <w:rPr>
                <w:sz w:val="16"/>
                <w:szCs w:val="16"/>
              </w:rPr>
              <w:t xml:space="preserve">Green Hydrogen Development </w:t>
            </w:r>
            <w:r w:rsidR="0088491C" w:rsidRPr="00E74B51">
              <w:rPr>
                <w:sz w:val="16"/>
                <w:szCs w:val="16"/>
              </w:rPr>
              <w:t xml:space="preserve">starting </w:t>
            </w:r>
            <w:r w:rsidRPr="00E74B51">
              <w:rPr>
                <w:sz w:val="16"/>
                <w:szCs w:val="16"/>
              </w:rPr>
              <w:t>in 2031</w:t>
            </w:r>
            <w:r w:rsidR="0088491C" w:rsidRPr="00E74B51">
              <w:rPr>
                <w:sz w:val="16"/>
                <w:szCs w:val="16"/>
              </w:rPr>
              <w:t xml:space="preserve">. Green Hydrogen will replace natural gas for </w:t>
            </w:r>
            <w:r w:rsidR="004D51F1">
              <w:rPr>
                <w:sz w:val="16"/>
                <w:szCs w:val="16"/>
              </w:rPr>
              <w:t>high-temperature</w:t>
            </w:r>
            <w:r w:rsidR="0088491C" w:rsidRPr="00E74B51">
              <w:rPr>
                <w:sz w:val="16"/>
                <w:szCs w:val="16"/>
              </w:rPr>
              <w:t xml:space="preserve"> heating processes starting in </w:t>
            </w:r>
            <w:proofErr w:type="gramStart"/>
            <w:r w:rsidR="0088491C" w:rsidRPr="00E74B51">
              <w:rPr>
                <w:sz w:val="16"/>
                <w:szCs w:val="16"/>
              </w:rPr>
              <w:t>2041</w:t>
            </w:r>
            <w:proofErr w:type="gramEnd"/>
            <w:r w:rsidR="0088491C" w:rsidRPr="00E74B51">
              <w:rPr>
                <w:sz w:val="16"/>
                <w:szCs w:val="16"/>
              </w:rPr>
              <w:t xml:space="preserve"> </w:t>
            </w:r>
          </w:p>
          <w:p w14:paraId="620F6D12" w14:textId="6D8CF63F" w:rsidR="00265175" w:rsidRPr="00E74B51" w:rsidRDefault="00CC560D" w:rsidP="00690879">
            <w:pPr>
              <w:pStyle w:val="ListParagraph"/>
              <w:numPr>
                <w:ilvl w:val="0"/>
                <w:numId w:val="10"/>
              </w:numPr>
              <w:tabs>
                <w:tab w:val="clear" w:pos="720"/>
              </w:tabs>
              <w:spacing w:after="0"/>
              <w:ind w:left="445" w:right="173"/>
              <w:jc w:val="both"/>
              <w:rPr>
                <w:sz w:val="16"/>
                <w:szCs w:val="16"/>
              </w:rPr>
            </w:pPr>
            <w:r w:rsidRPr="00E74B51">
              <w:rPr>
                <w:sz w:val="16"/>
                <w:szCs w:val="16"/>
              </w:rPr>
              <w:t xml:space="preserve">Biofuel in the industrial and transportation sector reach 40% </w:t>
            </w:r>
            <w:r w:rsidR="00265175" w:rsidRPr="00E74B51">
              <w:rPr>
                <w:sz w:val="16"/>
                <w:szCs w:val="16"/>
              </w:rPr>
              <w:t xml:space="preserve">in </w:t>
            </w:r>
            <w:proofErr w:type="gramStart"/>
            <w:r w:rsidR="00265175" w:rsidRPr="00E74B51">
              <w:rPr>
                <w:sz w:val="16"/>
                <w:szCs w:val="16"/>
              </w:rPr>
              <w:t>2025</w:t>
            </w:r>
            <w:proofErr w:type="gramEnd"/>
            <w:r w:rsidR="00265175" w:rsidRPr="00E74B51">
              <w:rPr>
                <w:sz w:val="16"/>
                <w:szCs w:val="16"/>
              </w:rPr>
              <w:t xml:space="preserve"> </w:t>
            </w:r>
          </w:p>
          <w:p w14:paraId="090CD661" w14:textId="5C65EF35" w:rsidR="000A6465" w:rsidRPr="00E74B51" w:rsidRDefault="00265175" w:rsidP="00690879">
            <w:pPr>
              <w:pStyle w:val="ListParagraph"/>
              <w:numPr>
                <w:ilvl w:val="0"/>
                <w:numId w:val="10"/>
              </w:numPr>
              <w:tabs>
                <w:tab w:val="clear" w:pos="720"/>
              </w:tabs>
              <w:spacing w:after="0"/>
              <w:ind w:left="445" w:right="173"/>
              <w:jc w:val="both"/>
              <w:rPr>
                <w:sz w:val="16"/>
                <w:szCs w:val="16"/>
              </w:rPr>
            </w:pPr>
            <w:r w:rsidRPr="00E74B51">
              <w:rPr>
                <w:sz w:val="16"/>
                <w:szCs w:val="16"/>
              </w:rPr>
              <w:t xml:space="preserve">CCS for cement and steel industries </w:t>
            </w:r>
            <w:r w:rsidR="000A6465" w:rsidRPr="00E74B51">
              <w:rPr>
                <w:sz w:val="16"/>
                <w:szCs w:val="16"/>
              </w:rPr>
              <w:t xml:space="preserve">starting </w:t>
            </w:r>
            <w:r w:rsidRPr="00E74B51">
              <w:rPr>
                <w:sz w:val="16"/>
                <w:szCs w:val="16"/>
              </w:rPr>
              <w:t xml:space="preserve">from </w:t>
            </w:r>
            <w:proofErr w:type="gramStart"/>
            <w:r w:rsidRPr="00E74B51">
              <w:rPr>
                <w:sz w:val="16"/>
                <w:szCs w:val="16"/>
              </w:rPr>
              <w:t>2036</w:t>
            </w:r>
            <w:proofErr w:type="gramEnd"/>
          </w:p>
          <w:p w14:paraId="04780154" w14:textId="28DFB03C" w:rsidR="00265175" w:rsidRPr="00E74B51" w:rsidRDefault="000A6465" w:rsidP="00690879">
            <w:pPr>
              <w:pStyle w:val="ListParagraph"/>
              <w:numPr>
                <w:ilvl w:val="0"/>
                <w:numId w:val="10"/>
              </w:numPr>
              <w:tabs>
                <w:tab w:val="clear" w:pos="720"/>
              </w:tabs>
              <w:spacing w:after="0"/>
              <w:ind w:left="445" w:right="173"/>
              <w:jc w:val="both"/>
              <w:rPr>
                <w:rFonts w:ascii="Calibri" w:eastAsia="Times New Roman" w:hAnsi="Calibri" w:cs="Calibri"/>
                <w:kern w:val="0"/>
                <w:sz w:val="16"/>
                <w:szCs w:val="16"/>
                <w14:ligatures w14:val="none"/>
              </w:rPr>
            </w:pPr>
            <w:r w:rsidRPr="00E74B51">
              <w:rPr>
                <w:sz w:val="16"/>
                <w:szCs w:val="16"/>
              </w:rPr>
              <w:t xml:space="preserve">Utilization of CCS in </w:t>
            </w:r>
            <w:r w:rsidR="003C14DE">
              <w:rPr>
                <w:sz w:val="16"/>
                <w:szCs w:val="16"/>
              </w:rPr>
              <w:t>industries</w:t>
            </w:r>
            <w:r w:rsidRPr="00E74B51">
              <w:rPr>
                <w:sz w:val="16"/>
                <w:szCs w:val="16"/>
              </w:rPr>
              <w:t xml:space="preserve"> up to 13 million </w:t>
            </w:r>
            <w:r w:rsidR="003C14DE">
              <w:rPr>
                <w:sz w:val="16"/>
                <w:szCs w:val="16"/>
              </w:rPr>
              <w:t>tons</w:t>
            </w:r>
            <w:r w:rsidRPr="00E74B51">
              <w:rPr>
                <w:sz w:val="16"/>
                <w:szCs w:val="16"/>
              </w:rPr>
              <w:t xml:space="preserve"> </w:t>
            </w:r>
            <w:r w:rsidR="009D1C9E">
              <w:rPr>
                <w:sz w:val="16"/>
                <w:szCs w:val="16"/>
              </w:rPr>
              <w:t xml:space="preserve">of </w:t>
            </w:r>
            <w:r w:rsidRPr="00E74B51">
              <w:rPr>
                <w:sz w:val="16"/>
                <w:szCs w:val="16"/>
              </w:rPr>
              <w:t xml:space="preserve">CO2 </w:t>
            </w:r>
            <w:r w:rsidR="00265175" w:rsidRPr="00E74B51">
              <w:rPr>
                <w:sz w:val="16"/>
                <w:szCs w:val="16"/>
              </w:rPr>
              <w:t xml:space="preserve"> </w:t>
            </w:r>
          </w:p>
        </w:tc>
      </w:tr>
      <w:tr w:rsidR="00881335" w:rsidRPr="00B87E6D" w14:paraId="6274A1FC" w14:textId="77777777" w:rsidTr="00717B1E">
        <w:trPr>
          <w:trHeight w:val="285"/>
        </w:trPr>
        <w:tc>
          <w:tcPr>
            <w:tcW w:w="1481" w:type="dxa"/>
            <w:tcBorders>
              <w:top w:val="single" w:sz="6" w:space="0" w:color="666666"/>
              <w:left w:val="single" w:sz="6" w:space="0" w:color="666666"/>
              <w:bottom w:val="single" w:sz="6" w:space="0" w:color="666666"/>
              <w:right w:val="single" w:sz="6" w:space="0" w:color="666666"/>
            </w:tcBorders>
            <w:shd w:val="clear" w:color="auto" w:fill="CCCCCC"/>
            <w:hideMark/>
          </w:tcPr>
          <w:p w14:paraId="0C4865CE" w14:textId="77777777" w:rsidR="00881335" w:rsidRPr="00E74B51" w:rsidRDefault="00881335" w:rsidP="00881335">
            <w:pPr>
              <w:spacing w:after="0" w:line="240" w:lineRule="auto"/>
              <w:textAlignment w:val="baseline"/>
              <w:rPr>
                <w:rFonts w:ascii="Calibri" w:eastAsia="Times New Roman" w:hAnsi="Calibri" w:cs="Calibri"/>
                <w:b/>
                <w:bCs/>
                <w:kern w:val="0"/>
                <w:sz w:val="16"/>
                <w:szCs w:val="16"/>
                <w14:ligatures w14:val="none"/>
              </w:rPr>
            </w:pPr>
            <w:r w:rsidRPr="00E74B51">
              <w:rPr>
                <w:rFonts w:ascii="Calibri" w:eastAsia="Times New Roman" w:hAnsi="Calibri" w:cs="Calibri"/>
                <w:b/>
                <w:bCs/>
                <w:kern w:val="0"/>
                <w:sz w:val="16"/>
                <w:szCs w:val="16"/>
                <w14:ligatures w14:val="none"/>
              </w:rPr>
              <w:t>Transport </w:t>
            </w:r>
          </w:p>
        </w:tc>
        <w:tc>
          <w:tcPr>
            <w:tcW w:w="4001" w:type="dxa"/>
            <w:tcBorders>
              <w:top w:val="single" w:sz="6" w:space="0" w:color="666666"/>
              <w:left w:val="single" w:sz="6" w:space="0" w:color="666666"/>
              <w:bottom w:val="single" w:sz="6" w:space="0" w:color="666666"/>
              <w:right w:val="single" w:sz="6" w:space="0" w:color="666666"/>
            </w:tcBorders>
            <w:shd w:val="clear" w:color="auto" w:fill="CCCCCC"/>
            <w:hideMark/>
          </w:tcPr>
          <w:p w14:paraId="507648C8" w14:textId="11FC370B" w:rsidR="00881335" w:rsidRPr="00E74B51" w:rsidRDefault="00F059D3" w:rsidP="00690879">
            <w:pPr>
              <w:numPr>
                <w:ilvl w:val="0"/>
                <w:numId w:val="11"/>
              </w:numPr>
              <w:tabs>
                <w:tab w:val="clear" w:pos="720"/>
              </w:tabs>
              <w:spacing w:after="0" w:line="240" w:lineRule="auto"/>
              <w:ind w:left="400" w:right="83"/>
              <w:jc w:val="both"/>
              <w:textAlignment w:val="baseline"/>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Automotive </w:t>
            </w:r>
            <w:r w:rsidR="003C14DE">
              <w:rPr>
                <w:rFonts w:ascii="Calibri" w:eastAsia="Times New Roman" w:hAnsi="Calibri" w:cs="Calibri"/>
                <w:kern w:val="0"/>
                <w:sz w:val="16"/>
                <w:szCs w:val="16"/>
                <w14:ligatures w14:val="none"/>
              </w:rPr>
              <w:t>continues</w:t>
            </w:r>
            <w:r w:rsidR="00A6347C" w:rsidRPr="00E74B51">
              <w:rPr>
                <w:rFonts w:ascii="Calibri" w:eastAsia="Times New Roman" w:hAnsi="Calibri" w:cs="Calibri"/>
                <w:kern w:val="0"/>
                <w:sz w:val="16"/>
                <w:szCs w:val="16"/>
                <w14:ligatures w14:val="none"/>
              </w:rPr>
              <w:t xml:space="preserve"> historical sales </w:t>
            </w:r>
            <w:proofErr w:type="gramStart"/>
            <w:r w:rsidR="00A6347C" w:rsidRPr="00E74B51">
              <w:rPr>
                <w:rFonts w:ascii="Calibri" w:eastAsia="Times New Roman" w:hAnsi="Calibri" w:cs="Calibri"/>
                <w:kern w:val="0"/>
                <w:sz w:val="16"/>
                <w:szCs w:val="16"/>
                <w14:ligatures w14:val="none"/>
              </w:rPr>
              <w:t>trends</w:t>
            </w:r>
            <w:proofErr w:type="gramEnd"/>
            <w:r w:rsidR="00A6347C" w:rsidRPr="00E74B51">
              <w:rPr>
                <w:rFonts w:ascii="Calibri" w:eastAsia="Times New Roman" w:hAnsi="Calibri" w:cs="Calibri"/>
                <w:kern w:val="0"/>
                <w:sz w:val="16"/>
                <w:szCs w:val="16"/>
                <w14:ligatures w14:val="none"/>
              </w:rPr>
              <w:t xml:space="preserve"> </w:t>
            </w:r>
          </w:p>
          <w:p w14:paraId="0D25A8B5" w14:textId="51B32E13" w:rsidR="00A53EF2" w:rsidRPr="00E74B51" w:rsidRDefault="00A53EF2" w:rsidP="00243608">
            <w:pPr>
              <w:spacing w:after="0" w:line="240" w:lineRule="auto"/>
              <w:ind w:left="40" w:right="83"/>
              <w:jc w:val="both"/>
              <w:textAlignment w:val="baseline"/>
              <w:rPr>
                <w:rFonts w:ascii="Calibri" w:eastAsia="Times New Roman" w:hAnsi="Calibri" w:cs="Calibri"/>
                <w:kern w:val="0"/>
                <w:sz w:val="16"/>
                <w:szCs w:val="16"/>
                <w14:ligatures w14:val="none"/>
              </w:rPr>
            </w:pPr>
          </w:p>
        </w:tc>
        <w:tc>
          <w:tcPr>
            <w:tcW w:w="7290" w:type="dxa"/>
            <w:tcBorders>
              <w:top w:val="single" w:sz="6" w:space="0" w:color="666666"/>
              <w:left w:val="single" w:sz="6" w:space="0" w:color="666666"/>
              <w:bottom w:val="single" w:sz="6" w:space="0" w:color="666666"/>
              <w:right w:val="single" w:sz="6" w:space="0" w:color="666666"/>
            </w:tcBorders>
            <w:shd w:val="clear" w:color="auto" w:fill="CCCCCC"/>
            <w:hideMark/>
          </w:tcPr>
          <w:p w14:paraId="685924A7" w14:textId="3755838A" w:rsidR="00D73810" w:rsidRPr="00E74B51" w:rsidRDefault="00D73810" w:rsidP="00690879">
            <w:pPr>
              <w:pStyle w:val="ListParagraph"/>
              <w:numPr>
                <w:ilvl w:val="0"/>
                <w:numId w:val="10"/>
              </w:numPr>
              <w:tabs>
                <w:tab w:val="clear" w:pos="720"/>
              </w:tabs>
              <w:spacing w:after="0"/>
              <w:ind w:left="445" w:right="173"/>
              <w:jc w:val="both"/>
              <w:rPr>
                <w:rFonts w:ascii="Calibri" w:eastAsia="Times New Roman" w:hAnsi="Calibri" w:cs="Calibri"/>
                <w:kern w:val="0"/>
                <w:sz w:val="16"/>
                <w:szCs w:val="16"/>
                <w14:ligatures w14:val="none"/>
              </w:rPr>
            </w:pPr>
            <w:r w:rsidRPr="00F91084">
              <w:rPr>
                <w:rFonts w:ascii="Calibri" w:eastAsia="Times New Roman" w:hAnsi="Calibri" w:cs="Calibri"/>
                <w:kern w:val="0"/>
                <w:sz w:val="16"/>
                <w:szCs w:val="16"/>
                <w:highlight w:val="yellow"/>
                <w14:ligatures w14:val="none"/>
              </w:rPr>
              <w:t xml:space="preserve">EV target in 2030 is 2.2 million </w:t>
            </w:r>
            <w:r w:rsidR="003C14DE" w:rsidRPr="00F91084">
              <w:rPr>
                <w:rFonts w:ascii="Calibri" w:eastAsia="Times New Roman" w:hAnsi="Calibri" w:cs="Calibri"/>
                <w:kern w:val="0"/>
                <w:sz w:val="16"/>
                <w:szCs w:val="16"/>
                <w:highlight w:val="yellow"/>
                <w14:ligatures w14:val="none"/>
              </w:rPr>
              <w:t>4-wheelers</w:t>
            </w:r>
            <w:r w:rsidRPr="00F91084">
              <w:rPr>
                <w:rFonts w:ascii="Calibri" w:eastAsia="Times New Roman" w:hAnsi="Calibri" w:cs="Calibri"/>
                <w:kern w:val="0"/>
                <w:sz w:val="16"/>
                <w:szCs w:val="16"/>
                <w:highlight w:val="yellow"/>
                <w14:ligatures w14:val="none"/>
              </w:rPr>
              <w:t xml:space="preserve"> (8% of car stocks) and 13.47 million </w:t>
            </w:r>
            <w:r w:rsidR="003C14DE" w:rsidRPr="00F91084">
              <w:rPr>
                <w:rFonts w:ascii="Calibri" w:eastAsia="Times New Roman" w:hAnsi="Calibri" w:cs="Calibri"/>
                <w:kern w:val="0"/>
                <w:sz w:val="16"/>
                <w:szCs w:val="16"/>
                <w:highlight w:val="yellow"/>
                <w14:ligatures w14:val="none"/>
              </w:rPr>
              <w:t>2-wheelers</w:t>
            </w:r>
            <w:r w:rsidRPr="00F91084">
              <w:rPr>
                <w:rFonts w:ascii="Calibri" w:eastAsia="Times New Roman" w:hAnsi="Calibri" w:cs="Calibri"/>
                <w:kern w:val="0"/>
                <w:sz w:val="16"/>
                <w:szCs w:val="16"/>
                <w:highlight w:val="yellow"/>
                <w14:ligatures w14:val="none"/>
              </w:rPr>
              <w:t xml:space="preserve"> in 2030 (20% of the motorbike stocks). In 2060</w:t>
            </w:r>
            <w:r w:rsidR="003C14DE" w:rsidRPr="00F91084">
              <w:rPr>
                <w:rFonts w:ascii="Calibri" w:eastAsia="Times New Roman" w:hAnsi="Calibri" w:cs="Calibri"/>
                <w:kern w:val="0"/>
                <w:sz w:val="16"/>
                <w:szCs w:val="16"/>
                <w:highlight w:val="yellow"/>
                <w14:ligatures w14:val="none"/>
              </w:rPr>
              <w:t>, the</w:t>
            </w:r>
            <w:r w:rsidRPr="00F91084">
              <w:rPr>
                <w:rFonts w:ascii="Calibri" w:eastAsia="Times New Roman" w:hAnsi="Calibri" w:cs="Calibri"/>
                <w:kern w:val="0"/>
                <w:sz w:val="16"/>
                <w:szCs w:val="16"/>
                <w:highlight w:val="yellow"/>
                <w14:ligatures w14:val="none"/>
              </w:rPr>
              <w:t xml:space="preserve"> target is 65 million </w:t>
            </w:r>
            <w:r w:rsidR="003C14DE" w:rsidRPr="00F91084">
              <w:rPr>
                <w:rFonts w:ascii="Calibri" w:eastAsia="Times New Roman" w:hAnsi="Calibri" w:cs="Calibri"/>
                <w:kern w:val="0"/>
                <w:sz w:val="16"/>
                <w:szCs w:val="16"/>
                <w:highlight w:val="yellow"/>
                <w14:ligatures w14:val="none"/>
              </w:rPr>
              <w:t>4-wheelers</w:t>
            </w:r>
            <w:r w:rsidRPr="00F91084">
              <w:rPr>
                <w:rFonts w:ascii="Calibri" w:eastAsia="Times New Roman" w:hAnsi="Calibri" w:cs="Calibri"/>
                <w:kern w:val="0"/>
                <w:sz w:val="16"/>
                <w:szCs w:val="16"/>
                <w:highlight w:val="yellow"/>
                <w14:ligatures w14:val="none"/>
              </w:rPr>
              <w:t xml:space="preserve"> (90% of car stocks) and 175 million </w:t>
            </w:r>
            <w:r w:rsidR="003C14DE" w:rsidRPr="00F91084">
              <w:rPr>
                <w:rFonts w:ascii="Calibri" w:eastAsia="Times New Roman" w:hAnsi="Calibri" w:cs="Calibri"/>
                <w:kern w:val="0"/>
                <w:sz w:val="16"/>
                <w:szCs w:val="16"/>
                <w:highlight w:val="yellow"/>
                <w14:ligatures w14:val="none"/>
              </w:rPr>
              <w:t>2-wheelers</w:t>
            </w:r>
            <w:r w:rsidRPr="00F91084">
              <w:rPr>
                <w:rFonts w:ascii="Calibri" w:eastAsia="Times New Roman" w:hAnsi="Calibri" w:cs="Calibri"/>
                <w:kern w:val="0"/>
                <w:sz w:val="16"/>
                <w:szCs w:val="16"/>
                <w:highlight w:val="yellow"/>
                <w14:ligatures w14:val="none"/>
              </w:rPr>
              <w:t xml:space="preserve"> (80% of the stocks)</w:t>
            </w:r>
            <w:r w:rsidRPr="00E74B51">
              <w:rPr>
                <w:rFonts w:ascii="Calibri" w:eastAsia="Times New Roman" w:hAnsi="Calibri" w:cs="Calibri"/>
                <w:kern w:val="0"/>
                <w:sz w:val="16"/>
                <w:szCs w:val="16"/>
                <w14:ligatures w14:val="none"/>
              </w:rPr>
              <w:t xml:space="preserve">. There is no specific target for EV Bus and EV Truck because they will be concentrated </w:t>
            </w:r>
            <w:r w:rsidR="003C14DE">
              <w:rPr>
                <w:rFonts w:ascii="Calibri" w:eastAsia="Times New Roman" w:hAnsi="Calibri" w:cs="Calibri"/>
                <w:kern w:val="0"/>
                <w:sz w:val="16"/>
                <w:szCs w:val="16"/>
                <w14:ligatures w14:val="none"/>
              </w:rPr>
              <w:t>on</w:t>
            </w:r>
            <w:r w:rsidRPr="00E74B51">
              <w:rPr>
                <w:rFonts w:ascii="Calibri" w:eastAsia="Times New Roman" w:hAnsi="Calibri" w:cs="Calibri"/>
                <w:kern w:val="0"/>
                <w:sz w:val="16"/>
                <w:szCs w:val="16"/>
                <w14:ligatures w14:val="none"/>
              </w:rPr>
              <w:t xml:space="preserve"> biofuel utilization.</w:t>
            </w:r>
          </w:p>
          <w:p w14:paraId="3EDFFAF4" w14:textId="0E593D2C" w:rsidR="00D73810" w:rsidRPr="00E74B51" w:rsidRDefault="009D1C9E" w:rsidP="00690879">
            <w:pPr>
              <w:pStyle w:val="ListParagraph"/>
              <w:numPr>
                <w:ilvl w:val="0"/>
                <w:numId w:val="10"/>
              </w:numPr>
              <w:tabs>
                <w:tab w:val="clear" w:pos="720"/>
              </w:tabs>
              <w:spacing w:after="0"/>
              <w:ind w:left="445" w:right="173"/>
              <w:jc w:val="both"/>
              <w:rPr>
                <w:rFonts w:ascii="Calibri" w:eastAsia="Times New Roman" w:hAnsi="Calibri" w:cs="Calibri"/>
                <w:kern w:val="0"/>
                <w:sz w:val="16"/>
                <w:szCs w:val="16"/>
                <w14:ligatures w14:val="none"/>
              </w:rPr>
            </w:pPr>
            <w:r>
              <w:rPr>
                <w:rFonts w:ascii="Calibri" w:eastAsia="Times New Roman" w:hAnsi="Calibri" w:cs="Calibri"/>
                <w:kern w:val="0"/>
                <w:sz w:val="16"/>
                <w:szCs w:val="16"/>
                <w14:ligatures w14:val="none"/>
              </w:rPr>
              <w:t>The energy sector (Transport, industry, and power) is expected to reduce emissions to 1300 tons of CO2 equivalent by 2030 (358 million tons of CO2 reduction from BaU) and 129 tons of</w:t>
            </w:r>
            <w:r w:rsidR="00D73810" w:rsidRPr="00E74B51">
              <w:rPr>
                <w:rFonts w:ascii="Calibri" w:eastAsia="Times New Roman" w:hAnsi="Calibri" w:cs="Calibri"/>
                <w:kern w:val="0"/>
                <w:sz w:val="16"/>
                <w:szCs w:val="16"/>
                <w14:ligatures w14:val="none"/>
              </w:rPr>
              <w:t xml:space="preserve"> CO2 in 2060. From </w:t>
            </w:r>
            <w:r w:rsidR="00D73810" w:rsidRPr="00E74B51">
              <w:rPr>
                <w:rFonts w:ascii="Calibri" w:eastAsia="Times New Roman" w:hAnsi="Calibri" w:cs="Calibri"/>
                <w:kern w:val="0"/>
                <w:sz w:val="16"/>
                <w:szCs w:val="16"/>
                <w14:ligatures w14:val="none"/>
              </w:rPr>
              <w:lastRenderedPageBreak/>
              <w:t xml:space="preserve">the total 358 million </w:t>
            </w:r>
            <w:r>
              <w:rPr>
                <w:rFonts w:ascii="Calibri" w:eastAsia="Times New Roman" w:hAnsi="Calibri" w:cs="Calibri"/>
                <w:kern w:val="0"/>
                <w:sz w:val="16"/>
                <w:szCs w:val="16"/>
                <w14:ligatures w14:val="none"/>
              </w:rPr>
              <w:t xml:space="preserve">tons of </w:t>
            </w:r>
            <w:r w:rsidR="00D73810" w:rsidRPr="00E74B51">
              <w:rPr>
                <w:rFonts w:ascii="Calibri" w:eastAsia="Times New Roman" w:hAnsi="Calibri" w:cs="Calibri"/>
                <w:kern w:val="0"/>
                <w:sz w:val="16"/>
                <w:szCs w:val="16"/>
                <w14:ligatures w14:val="none"/>
              </w:rPr>
              <w:t xml:space="preserve">CO2 reduction target in 2030, </w:t>
            </w:r>
            <w:r w:rsidR="003C14DE">
              <w:rPr>
                <w:rFonts w:ascii="Calibri" w:eastAsia="Times New Roman" w:hAnsi="Calibri" w:cs="Calibri"/>
                <w:kern w:val="0"/>
                <w:sz w:val="16"/>
                <w:szCs w:val="16"/>
                <w14:ligatures w14:val="none"/>
              </w:rPr>
              <w:t xml:space="preserve">the </w:t>
            </w:r>
            <w:r w:rsidR="00D73810" w:rsidRPr="00E74B51">
              <w:rPr>
                <w:rFonts w:ascii="Calibri" w:eastAsia="Times New Roman" w:hAnsi="Calibri" w:cs="Calibri"/>
                <w:kern w:val="0"/>
                <w:sz w:val="16"/>
                <w:szCs w:val="16"/>
                <w14:ligatures w14:val="none"/>
              </w:rPr>
              <w:t xml:space="preserve">transportation sector is expected to contribute as much as 72.2 million </w:t>
            </w:r>
            <w:r w:rsidR="003C14DE">
              <w:rPr>
                <w:rFonts w:ascii="Calibri" w:eastAsia="Times New Roman" w:hAnsi="Calibri" w:cs="Calibri"/>
                <w:kern w:val="0"/>
                <w:sz w:val="16"/>
                <w:szCs w:val="16"/>
                <w14:ligatures w14:val="none"/>
              </w:rPr>
              <w:t>tons</w:t>
            </w:r>
            <w:r w:rsidR="00D73810" w:rsidRPr="00E74B51">
              <w:rPr>
                <w:rFonts w:ascii="Calibri" w:eastAsia="Times New Roman" w:hAnsi="Calibri" w:cs="Calibri"/>
                <w:kern w:val="0"/>
                <w:sz w:val="16"/>
                <w:szCs w:val="16"/>
                <w14:ligatures w14:val="none"/>
              </w:rPr>
              <w:t xml:space="preserve"> </w:t>
            </w:r>
            <w:r>
              <w:rPr>
                <w:rFonts w:ascii="Calibri" w:eastAsia="Times New Roman" w:hAnsi="Calibri" w:cs="Calibri"/>
                <w:kern w:val="0"/>
                <w:sz w:val="16"/>
                <w:szCs w:val="16"/>
                <w14:ligatures w14:val="none"/>
              </w:rPr>
              <w:t xml:space="preserve">of </w:t>
            </w:r>
            <w:r w:rsidR="00D73810" w:rsidRPr="00E74B51">
              <w:rPr>
                <w:rFonts w:ascii="Calibri" w:eastAsia="Times New Roman" w:hAnsi="Calibri" w:cs="Calibri"/>
                <w:kern w:val="0"/>
                <w:sz w:val="16"/>
                <w:szCs w:val="16"/>
                <w14:ligatures w14:val="none"/>
              </w:rPr>
              <w:t xml:space="preserve">CO2 equivalent emission reduction. </w:t>
            </w:r>
          </w:p>
          <w:p w14:paraId="31AB25C7" w14:textId="6073927F" w:rsidR="00D73810" w:rsidRPr="00E74B51" w:rsidRDefault="00D73810" w:rsidP="00690879">
            <w:pPr>
              <w:pStyle w:val="ListParagraph"/>
              <w:numPr>
                <w:ilvl w:val="0"/>
                <w:numId w:val="10"/>
              </w:numPr>
              <w:tabs>
                <w:tab w:val="clear" w:pos="720"/>
              </w:tabs>
              <w:spacing w:after="0"/>
              <w:ind w:left="445" w:right="173"/>
              <w:jc w:val="both"/>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In 2060, </w:t>
            </w:r>
            <w:r w:rsidR="003C14DE">
              <w:rPr>
                <w:rFonts w:ascii="Calibri" w:eastAsia="Times New Roman" w:hAnsi="Calibri" w:cs="Calibri"/>
                <w:kern w:val="0"/>
                <w:sz w:val="16"/>
                <w:szCs w:val="16"/>
                <w14:ligatures w14:val="none"/>
              </w:rPr>
              <w:t xml:space="preserve">the </w:t>
            </w:r>
            <w:r w:rsidRPr="00E74B51">
              <w:rPr>
                <w:rFonts w:ascii="Calibri" w:eastAsia="Times New Roman" w:hAnsi="Calibri" w:cs="Calibri"/>
                <w:kern w:val="0"/>
                <w:sz w:val="16"/>
                <w:szCs w:val="16"/>
                <w14:ligatures w14:val="none"/>
              </w:rPr>
              <w:t xml:space="preserve">emission target for </w:t>
            </w:r>
            <w:r w:rsidR="003C14DE">
              <w:rPr>
                <w:rFonts w:ascii="Calibri" w:eastAsia="Times New Roman" w:hAnsi="Calibri" w:cs="Calibri"/>
                <w:kern w:val="0"/>
                <w:sz w:val="16"/>
                <w:szCs w:val="16"/>
                <w14:ligatures w14:val="none"/>
              </w:rPr>
              <w:t xml:space="preserve">the </w:t>
            </w:r>
            <w:r w:rsidRPr="00E74B51">
              <w:rPr>
                <w:rFonts w:ascii="Calibri" w:eastAsia="Times New Roman" w:hAnsi="Calibri" w:cs="Calibri"/>
                <w:kern w:val="0"/>
                <w:sz w:val="16"/>
                <w:szCs w:val="16"/>
                <w14:ligatures w14:val="none"/>
              </w:rPr>
              <w:t xml:space="preserve">transportation sector shall be 52 </w:t>
            </w:r>
            <w:r w:rsidR="009D1C9E">
              <w:rPr>
                <w:rFonts w:ascii="Calibri" w:eastAsia="Times New Roman" w:hAnsi="Calibri" w:cs="Calibri"/>
                <w:kern w:val="0"/>
                <w:sz w:val="16"/>
                <w:szCs w:val="16"/>
                <w14:ligatures w14:val="none"/>
              </w:rPr>
              <w:t xml:space="preserve">tons of </w:t>
            </w:r>
            <w:r w:rsidRPr="00E74B51">
              <w:rPr>
                <w:rFonts w:ascii="Calibri" w:eastAsia="Times New Roman" w:hAnsi="Calibri" w:cs="Calibri"/>
                <w:kern w:val="0"/>
                <w:sz w:val="16"/>
                <w:szCs w:val="16"/>
                <w14:ligatures w14:val="none"/>
              </w:rPr>
              <w:t xml:space="preserve">CO2 eq. </w:t>
            </w:r>
          </w:p>
          <w:p w14:paraId="0DD5138B" w14:textId="1DD9FD77" w:rsidR="00D73810" w:rsidRPr="00E74B51" w:rsidRDefault="00D73810" w:rsidP="00690879">
            <w:pPr>
              <w:pStyle w:val="ListParagraph"/>
              <w:numPr>
                <w:ilvl w:val="0"/>
                <w:numId w:val="10"/>
              </w:numPr>
              <w:tabs>
                <w:tab w:val="clear" w:pos="720"/>
              </w:tabs>
              <w:spacing w:after="0"/>
              <w:ind w:left="445" w:right="173"/>
              <w:jc w:val="both"/>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Commercial hydrogen utilization </w:t>
            </w:r>
            <w:r w:rsidR="003C14DE">
              <w:rPr>
                <w:rFonts w:ascii="Calibri" w:eastAsia="Times New Roman" w:hAnsi="Calibri" w:cs="Calibri"/>
                <w:kern w:val="0"/>
                <w:sz w:val="16"/>
                <w:szCs w:val="16"/>
                <w14:ligatures w14:val="none"/>
              </w:rPr>
              <w:t>in</w:t>
            </w:r>
            <w:r w:rsidRPr="00E74B51">
              <w:rPr>
                <w:rFonts w:ascii="Calibri" w:eastAsia="Times New Roman" w:hAnsi="Calibri" w:cs="Calibri"/>
                <w:kern w:val="0"/>
                <w:sz w:val="16"/>
                <w:szCs w:val="16"/>
                <w14:ligatures w14:val="none"/>
              </w:rPr>
              <w:t xml:space="preserve"> the transportation sector will start in 2031. By 2060, ammonia and hydrogen cover half of domestic shipping fuel demand</w:t>
            </w:r>
            <w:r w:rsidR="003C14DE">
              <w:rPr>
                <w:rFonts w:ascii="Calibri" w:eastAsia="Times New Roman" w:hAnsi="Calibri" w:cs="Calibri"/>
                <w:kern w:val="0"/>
                <w:sz w:val="16"/>
                <w:szCs w:val="16"/>
                <w14:ligatures w14:val="none"/>
              </w:rPr>
              <w:t>,</w:t>
            </w:r>
            <w:r w:rsidRPr="00E74B51">
              <w:rPr>
                <w:rFonts w:ascii="Calibri" w:eastAsia="Times New Roman" w:hAnsi="Calibri" w:cs="Calibri"/>
                <w:kern w:val="0"/>
                <w:sz w:val="16"/>
                <w:szCs w:val="16"/>
                <w14:ligatures w14:val="none"/>
              </w:rPr>
              <w:t xml:space="preserve"> and hydrogen accounts for 7% of road transport, particularly for trucks.</w:t>
            </w:r>
          </w:p>
          <w:p w14:paraId="19F4E151" w14:textId="3A135E75" w:rsidR="00881335" w:rsidRPr="00E74B51" w:rsidRDefault="00D73810" w:rsidP="00690879">
            <w:pPr>
              <w:pStyle w:val="ListParagraph"/>
              <w:numPr>
                <w:ilvl w:val="0"/>
                <w:numId w:val="10"/>
              </w:numPr>
              <w:tabs>
                <w:tab w:val="clear" w:pos="720"/>
              </w:tabs>
              <w:spacing w:after="0"/>
              <w:ind w:left="445" w:right="173"/>
              <w:jc w:val="both"/>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Biodiesel blending for industrial and transportation </w:t>
            </w:r>
            <w:r w:rsidR="003C14DE">
              <w:rPr>
                <w:rFonts w:ascii="Calibri" w:eastAsia="Times New Roman" w:hAnsi="Calibri" w:cs="Calibri"/>
                <w:kern w:val="0"/>
                <w:sz w:val="16"/>
                <w:szCs w:val="16"/>
                <w14:ligatures w14:val="none"/>
              </w:rPr>
              <w:t>starting</w:t>
            </w:r>
            <w:r w:rsidRPr="00E74B51">
              <w:rPr>
                <w:rFonts w:ascii="Calibri" w:eastAsia="Times New Roman" w:hAnsi="Calibri" w:cs="Calibri"/>
                <w:kern w:val="0"/>
                <w:sz w:val="16"/>
                <w:szCs w:val="16"/>
                <w14:ligatures w14:val="none"/>
              </w:rPr>
              <w:t xml:space="preserve"> from 2026 will be 40% of the mix and shall be maintained </w:t>
            </w:r>
            <w:r w:rsidR="009D1C9E">
              <w:rPr>
                <w:rFonts w:ascii="Calibri" w:eastAsia="Times New Roman" w:hAnsi="Calibri" w:cs="Calibri"/>
                <w:kern w:val="0"/>
                <w:sz w:val="16"/>
                <w:szCs w:val="16"/>
                <w14:ligatures w14:val="none"/>
              </w:rPr>
              <w:t xml:space="preserve">at a </w:t>
            </w:r>
            <w:r w:rsidRPr="00E74B51">
              <w:rPr>
                <w:rFonts w:ascii="Calibri" w:eastAsia="Times New Roman" w:hAnsi="Calibri" w:cs="Calibri"/>
                <w:kern w:val="0"/>
                <w:sz w:val="16"/>
                <w:szCs w:val="16"/>
                <w14:ligatures w14:val="none"/>
              </w:rPr>
              <w:t>minimum in that level until 2060</w:t>
            </w:r>
            <w:r w:rsidR="003C634D">
              <w:rPr>
                <w:rFonts w:ascii="Calibri" w:eastAsia="Times New Roman" w:hAnsi="Calibri" w:cs="Calibri"/>
                <w:kern w:val="0"/>
                <w:sz w:val="16"/>
                <w:szCs w:val="16"/>
                <w14:ligatures w14:val="none"/>
              </w:rPr>
              <w:t xml:space="preserve">. </w:t>
            </w:r>
            <w:proofErr w:type="spellStart"/>
            <w:r w:rsidRPr="00E74B51">
              <w:rPr>
                <w:rFonts w:ascii="Calibri" w:eastAsia="Times New Roman" w:hAnsi="Calibri" w:cs="Calibri"/>
                <w:kern w:val="0"/>
                <w:sz w:val="16"/>
                <w:szCs w:val="16"/>
                <w14:ligatures w14:val="none"/>
              </w:rPr>
              <w:t>Bioavtur</w:t>
            </w:r>
            <w:proofErr w:type="spellEnd"/>
            <w:r w:rsidRPr="00E74B51">
              <w:rPr>
                <w:rFonts w:ascii="Calibri" w:eastAsia="Times New Roman" w:hAnsi="Calibri" w:cs="Calibri"/>
                <w:kern w:val="0"/>
                <w:sz w:val="16"/>
                <w:szCs w:val="16"/>
                <w14:ligatures w14:val="none"/>
              </w:rPr>
              <w:t xml:space="preserve"> blend is going to be 2% in 2024, and in 2035 it will be 10%</w:t>
            </w:r>
            <w:r w:rsidR="002E21C6">
              <w:rPr>
                <w:rFonts w:ascii="Calibri" w:eastAsia="Times New Roman" w:hAnsi="Calibri" w:cs="Calibri"/>
                <w:kern w:val="0"/>
                <w:sz w:val="16"/>
                <w:szCs w:val="16"/>
                <w14:ligatures w14:val="none"/>
              </w:rPr>
              <w:t>.</w:t>
            </w:r>
            <w:r w:rsidR="00D01163" w:rsidRPr="00E74B51">
              <w:rPr>
                <w:rFonts w:ascii="Calibri" w:eastAsia="Times New Roman" w:hAnsi="Calibri" w:cs="Calibri"/>
                <w:kern w:val="0"/>
                <w:sz w:val="16"/>
                <w:szCs w:val="16"/>
                <w14:ligatures w14:val="none"/>
              </w:rPr>
              <w:t xml:space="preserve"> </w:t>
            </w:r>
          </w:p>
        </w:tc>
      </w:tr>
      <w:tr w:rsidR="00881335" w:rsidRPr="00B87E6D" w14:paraId="151A366B" w14:textId="77777777" w:rsidTr="00717B1E">
        <w:trPr>
          <w:trHeight w:val="270"/>
        </w:trPr>
        <w:tc>
          <w:tcPr>
            <w:tcW w:w="1481" w:type="dxa"/>
            <w:tcBorders>
              <w:top w:val="single" w:sz="6" w:space="0" w:color="666666"/>
              <w:left w:val="single" w:sz="6" w:space="0" w:color="666666"/>
              <w:bottom w:val="single" w:sz="6" w:space="0" w:color="666666"/>
              <w:right w:val="single" w:sz="6" w:space="0" w:color="666666"/>
            </w:tcBorders>
            <w:shd w:val="clear" w:color="auto" w:fill="auto"/>
            <w:hideMark/>
          </w:tcPr>
          <w:p w14:paraId="2F773E47" w14:textId="77777777" w:rsidR="00881335" w:rsidRPr="00E74B51" w:rsidRDefault="00881335" w:rsidP="00881335">
            <w:pPr>
              <w:spacing w:after="0" w:line="240" w:lineRule="auto"/>
              <w:textAlignment w:val="baseline"/>
              <w:rPr>
                <w:rFonts w:ascii="Calibri" w:eastAsia="Times New Roman" w:hAnsi="Calibri" w:cs="Calibri"/>
                <w:b/>
                <w:bCs/>
                <w:kern w:val="0"/>
                <w:sz w:val="16"/>
                <w:szCs w:val="16"/>
                <w14:ligatures w14:val="none"/>
              </w:rPr>
            </w:pPr>
            <w:r w:rsidRPr="00E74B51">
              <w:rPr>
                <w:rFonts w:ascii="Calibri" w:eastAsia="Times New Roman" w:hAnsi="Calibri" w:cs="Calibri"/>
                <w:b/>
                <w:bCs/>
                <w:kern w:val="0"/>
                <w:sz w:val="16"/>
                <w:szCs w:val="16"/>
                <w14:ligatures w14:val="none"/>
              </w:rPr>
              <w:lastRenderedPageBreak/>
              <w:t>Power and heat </w:t>
            </w:r>
          </w:p>
        </w:tc>
        <w:tc>
          <w:tcPr>
            <w:tcW w:w="4001" w:type="dxa"/>
            <w:tcBorders>
              <w:top w:val="single" w:sz="6" w:space="0" w:color="666666"/>
              <w:left w:val="single" w:sz="6" w:space="0" w:color="666666"/>
              <w:bottom w:val="single" w:sz="6" w:space="0" w:color="666666"/>
              <w:right w:val="single" w:sz="6" w:space="0" w:color="666666"/>
            </w:tcBorders>
            <w:shd w:val="clear" w:color="auto" w:fill="auto"/>
            <w:hideMark/>
          </w:tcPr>
          <w:p w14:paraId="47146794" w14:textId="3E7632DE" w:rsidR="008079BC" w:rsidRPr="00E74B51" w:rsidRDefault="00E6441A" w:rsidP="00690879">
            <w:pPr>
              <w:pStyle w:val="ListParagraph"/>
              <w:numPr>
                <w:ilvl w:val="0"/>
                <w:numId w:val="10"/>
              </w:numPr>
              <w:tabs>
                <w:tab w:val="clear" w:pos="720"/>
              </w:tabs>
              <w:spacing w:after="0"/>
              <w:ind w:left="360" w:right="83"/>
              <w:jc w:val="both"/>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Power plant development </w:t>
            </w:r>
            <w:r w:rsidR="00A633B6" w:rsidRPr="00E74B51">
              <w:rPr>
                <w:rFonts w:ascii="Calibri" w:eastAsia="Times New Roman" w:hAnsi="Calibri" w:cs="Calibri"/>
                <w:kern w:val="0"/>
                <w:sz w:val="16"/>
                <w:szCs w:val="16"/>
                <w14:ligatures w14:val="none"/>
              </w:rPr>
              <w:t xml:space="preserve">and technology choice </w:t>
            </w:r>
            <w:r w:rsidR="002E21C6">
              <w:rPr>
                <w:rFonts w:ascii="Calibri" w:eastAsia="Times New Roman" w:hAnsi="Calibri" w:cs="Calibri"/>
                <w:kern w:val="0"/>
                <w:sz w:val="16"/>
                <w:szCs w:val="16"/>
                <w14:ligatures w14:val="none"/>
              </w:rPr>
              <w:t xml:space="preserve">are based on the </w:t>
            </w:r>
            <w:r w:rsidR="009D1C9E">
              <w:rPr>
                <w:rFonts w:ascii="Calibri" w:eastAsia="Times New Roman" w:hAnsi="Calibri" w:cs="Calibri"/>
                <w:kern w:val="0"/>
                <w:sz w:val="16"/>
                <w:szCs w:val="16"/>
                <w14:ligatures w14:val="none"/>
              </w:rPr>
              <w:t>least cost principle</w:t>
            </w:r>
            <w:r w:rsidR="00A633B6" w:rsidRPr="00E74B51">
              <w:rPr>
                <w:rFonts w:ascii="Calibri" w:eastAsia="Times New Roman" w:hAnsi="Calibri" w:cs="Calibri"/>
                <w:kern w:val="0"/>
                <w:sz w:val="16"/>
                <w:szCs w:val="16"/>
                <w14:ligatures w14:val="none"/>
              </w:rPr>
              <w:t xml:space="preserve">. </w:t>
            </w:r>
          </w:p>
          <w:p w14:paraId="05C6E624" w14:textId="6C8AB1EB" w:rsidR="00CC051E" w:rsidRPr="00E74B51" w:rsidRDefault="002E21C6" w:rsidP="00690879">
            <w:pPr>
              <w:pStyle w:val="ListParagraph"/>
              <w:numPr>
                <w:ilvl w:val="0"/>
                <w:numId w:val="10"/>
              </w:numPr>
              <w:tabs>
                <w:tab w:val="clear" w:pos="720"/>
              </w:tabs>
              <w:spacing w:after="0"/>
              <w:ind w:left="360" w:right="83"/>
              <w:jc w:val="both"/>
              <w:rPr>
                <w:rFonts w:ascii="Calibri" w:eastAsia="Times New Roman" w:hAnsi="Calibri" w:cs="Calibri"/>
                <w:kern w:val="0"/>
                <w:sz w:val="16"/>
                <w:szCs w:val="16"/>
                <w14:ligatures w14:val="none"/>
              </w:rPr>
            </w:pPr>
            <w:r>
              <w:rPr>
                <w:rFonts w:ascii="Calibri" w:eastAsia="Times New Roman" w:hAnsi="Calibri" w:cs="Calibri"/>
                <w:kern w:val="0"/>
                <w:sz w:val="16"/>
                <w:szCs w:val="16"/>
                <w14:ligatures w14:val="none"/>
              </w:rPr>
              <w:t xml:space="preserve">The Interconnection of Java – Bali, Sumatera, Kalimantan, and Sulawesi power systems </w:t>
            </w:r>
            <w:proofErr w:type="gramStart"/>
            <w:r>
              <w:rPr>
                <w:rFonts w:ascii="Calibri" w:eastAsia="Times New Roman" w:hAnsi="Calibri" w:cs="Calibri"/>
                <w:kern w:val="0"/>
                <w:sz w:val="16"/>
                <w:szCs w:val="16"/>
                <w14:ligatures w14:val="none"/>
              </w:rPr>
              <w:t>is</w:t>
            </w:r>
            <w:proofErr w:type="gramEnd"/>
            <w:r>
              <w:rPr>
                <w:rFonts w:ascii="Calibri" w:eastAsia="Times New Roman" w:hAnsi="Calibri" w:cs="Calibri"/>
                <w:kern w:val="0"/>
                <w:sz w:val="16"/>
                <w:szCs w:val="16"/>
                <w14:ligatures w14:val="none"/>
              </w:rPr>
              <w:t xml:space="preserve"> based on the </w:t>
            </w:r>
            <w:r w:rsidR="009D1C9E">
              <w:rPr>
                <w:rFonts w:ascii="Calibri" w:eastAsia="Times New Roman" w:hAnsi="Calibri" w:cs="Calibri"/>
                <w:kern w:val="0"/>
                <w:sz w:val="16"/>
                <w:szCs w:val="16"/>
                <w14:ligatures w14:val="none"/>
              </w:rPr>
              <w:t>least cost principle</w:t>
            </w:r>
            <w:r w:rsidR="00CC051E" w:rsidRPr="00E74B51">
              <w:rPr>
                <w:rFonts w:ascii="Calibri" w:eastAsia="Times New Roman" w:hAnsi="Calibri" w:cs="Calibri"/>
                <w:kern w:val="0"/>
                <w:sz w:val="16"/>
                <w:szCs w:val="16"/>
                <w14:ligatures w14:val="none"/>
              </w:rPr>
              <w:t xml:space="preserve">. </w:t>
            </w:r>
          </w:p>
          <w:p w14:paraId="676DFFF0" w14:textId="5B54F012" w:rsidR="00881335" w:rsidRPr="00E74B51" w:rsidRDefault="00E71FD8" w:rsidP="00690879">
            <w:pPr>
              <w:pStyle w:val="ListParagraph"/>
              <w:numPr>
                <w:ilvl w:val="0"/>
                <w:numId w:val="10"/>
              </w:numPr>
              <w:tabs>
                <w:tab w:val="clear" w:pos="720"/>
              </w:tabs>
              <w:spacing w:after="0"/>
              <w:ind w:left="360" w:right="83"/>
              <w:jc w:val="both"/>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PLN Development Planning 2021-2030 </w:t>
            </w:r>
            <w:r w:rsidR="0035163B" w:rsidRPr="00E74B51">
              <w:rPr>
                <w:rFonts w:ascii="Calibri" w:eastAsia="Times New Roman" w:hAnsi="Calibri" w:cs="Calibri"/>
                <w:kern w:val="0"/>
                <w:sz w:val="16"/>
                <w:szCs w:val="16"/>
                <w14:ligatures w14:val="none"/>
              </w:rPr>
              <w:t xml:space="preserve">is implemented with significant delay. </w:t>
            </w:r>
            <w:r w:rsidR="00881335" w:rsidRPr="00E74B51">
              <w:rPr>
                <w:rFonts w:ascii="Calibri" w:eastAsia="Times New Roman" w:hAnsi="Calibri" w:cs="Calibri"/>
                <w:kern w:val="0"/>
                <w:sz w:val="16"/>
                <w:szCs w:val="16"/>
                <w14:ligatures w14:val="none"/>
              </w:rPr>
              <w:t> </w:t>
            </w:r>
          </w:p>
        </w:tc>
        <w:tc>
          <w:tcPr>
            <w:tcW w:w="7290" w:type="dxa"/>
            <w:tcBorders>
              <w:top w:val="single" w:sz="6" w:space="0" w:color="666666"/>
              <w:left w:val="single" w:sz="6" w:space="0" w:color="666666"/>
              <w:bottom w:val="single" w:sz="6" w:space="0" w:color="666666"/>
              <w:right w:val="single" w:sz="6" w:space="0" w:color="666666"/>
            </w:tcBorders>
            <w:shd w:val="clear" w:color="auto" w:fill="auto"/>
            <w:hideMark/>
          </w:tcPr>
          <w:p w14:paraId="61998172" w14:textId="179F05F9" w:rsidR="0006419F" w:rsidRPr="00E74B51" w:rsidRDefault="0006419F" w:rsidP="00690879">
            <w:pPr>
              <w:pStyle w:val="ListParagraph"/>
              <w:numPr>
                <w:ilvl w:val="0"/>
                <w:numId w:val="10"/>
              </w:numPr>
              <w:tabs>
                <w:tab w:val="clear" w:pos="720"/>
              </w:tabs>
              <w:spacing w:after="0"/>
              <w:ind w:left="445" w:right="173"/>
              <w:jc w:val="both"/>
              <w:rPr>
                <w:sz w:val="16"/>
                <w:szCs w:val="16"/>
              </w:rPr>
            </w:pPr>
            <w:r w:rsidRPr="00E74B51">
              <w:rPr>
                <w:sz w:val="16"/>
                <w:szCs w:val="16"/>
              </w:rPr>
              <w:t xml:space="preserve">Additional CFPP can only be built if integrated with an industrial resort, and its operation </w:t>
            </w:r>
            <w:proofErr w:type="gramStart"/>
            <w:r w:rsidRPr="00E74B51">
              <w:rPr>
                <w:sz w:val="16"/>
                <w:szCs w:val="16"/>
              </w:rPr>
              <w:t>has to</w:t>
            </w:r>
            <w:proofErr w:type="gramEnd"/>
            <w:r w:rsidRPr="00E74B51">
              <w:rPr>
                <w:sz w:val="16"/>
                <w:szCs w:val="16"/>
              </w:rPr>
              <w:t xml:space="preserve"> </w:t>
            </w:r>
            <w:r w:rsidR="00653C9D">
              <w:rPr>
                <w:sz w:val="16"/>
                <w:szCs w:val="16"/>
              </w:rPr>
              <w:t>stop</w:t>
            </w:r>
            <w:r w:rsidRPr="00E74B51">
              <w:rPr>
                <w:sz w:val="16"/>
                <w:szCs w:val="16"/>
              </w:rPr>
              <w:t xml:space="preserve"> in 2050. </w:t>
            </w:r>
          </w:p>
          <w:p w14:paraId="5907D9BD" w14:textId="500F70F9" w:rsidR="0006419F" w:rsidRPr="00E74B51" w:rsidRDefault="0006419F" w:rsidP="00690879">
            <w:pPr>
              <w:pStyle w:val="ListParagraph"/>
              <w:numPr>
                <w:ilvl w:val="0"/>
                <w:numId w:val="10"/>
              </w:numPr>
              <w:tabs>
                <w:tab w:val="clear" w:pos="720"/>
              </w:tabs>
              <w:spacing w:after="0"/>
              <w:ind w:left="445" w:right="173"/>
              <w:jc w:val="both"/>
              <w:rPr>
                <w:sz w:val="16"/>
                <w:szCs w:val="16"/>
              </w:rPr>
            </w:pPr>
            <w:r w:rsidRPr="00E74B51">
              <w:rPr>
                <w:sz w:val="16"/>
                <w:szCs w:val="16"/>
              </w:rPr>
              <w:t>In 2025</w:t>
            </w:r>
            <w:r w:rsidR="002E21C6">
              <w:rPr>
                <w:sz w:val="16"/>
                <w:szCs w:val="16"/>
              </w:rPr>
              <w:t>, the</w:t>
            </w:r>
            <w:r w:rsidRPr="00E74B51">
              <w:rPr>
                <w:sz w:val="16"/>
                <w:szCs w:val="16"/>
              </w:rPr>
              <w:t xml:space="preserve"> primary energy supply will be 23% from </w:t>
            </w:r>
            <w:r w:rsidR="009D1C9E">
              <w:rPr>
                <w:sz w:val="16"/>
                <w:szCs w:val="16"/>
              </w:rPr>
              <w:t>new and renewable energy, 55% from coal, 22% from gas, and 0.4% from oil</w:t>
            </w:r>
            <w:r w:rsidRPr="00E74B51">
              <w:rPr>
                <w:sz w:val="16"/>
                <w:szCs w:val="16"/>
              </w:rPr>
              <w:t xml:space="preserve">. </w:t>
            </w:r>
          </w:p>
          <w:p w14:paraId="1D391402" w14:textId="763E4218" w:rsidR="0006419F" w:rsidRPr="00E74B51" w:rsidRDefault="002E21C6" w:rsidP="00690879">
            <w:pPr>
              <w:pStyle w:val="ListParagraph"/>
              <w:numPr>
                <w:ilvl w:val="0"/>
                <w:numId w:val="10"/>
              </w:numPr>
              <w:tabs>
                <w:tab w:val="clear" w:pos="720"/>
              </w:tabs>
              <w:spacing w:after="0"/>
              <w:ind w:left="445" w:right="173"/>
              <w:jc w:val="both"/>
              <w:rPr>
                <w:sz w:val="16"/>
                <w:szCs w:val="16"/>
              </w:rPr>
            </w:pPr>
            <w:r>
              <w:rPr>
                <w:sz w:val="16"/>
                <w:szCs w:val="16"/>
              </w:rPr>
              <w:t xml:space="preserve">The peak CO2 emission shall be between 2035 and </w:t>
            </w:r>
            <w:r w:rsidR="0006419F" w:rsidRPr="00E74B51">
              <w:rPr>
                <w:sz w:val="16"/>
                <w:szCs w:val="16"/>
              </w:rPr>
              <w:t>2045.</w:t>
            </w:r>
          </w:p>
          <w:p w14:paraId="31C15D3B" w14:textId="797E9A05" w:rsidR="0006419F" w:rsidRPr="00E74B51" w:rsidRDefault="0006419F" w:rsidP="00690879">
            <w:pPr>
              <w:pStyle w:val="ListParagraph"/>
              <w:numPr>
                <w:ilvl w:val="0"/>
                <w:numId w:val="10"/>
              </w:numPr>
              <w:tabs>
                <w:tab w:val="clear" w:pos="720"/>
              </w:tabs>
              <w:spacing w:after="0"/>
              <w:ind w:left="445" w:right="173"/>
              <w:jc w:val="both"/>
              <w:rPr>
                <w:sz w:val="16"/>
                <w:szCs w:val="16"/>
              </w:rPr>
            </w:pPr>
            <w:r w:rsidRPr="00E74B51">
              <w:rPr>
                <w:sz w:val="16"/>
                <w:szCs w:val="16"/>
              </w:rPr>
              <w:t>Net Zero Emission target in 2060 (Power Generation should be net zero emission in 2060</w:t>
            </w:r>
            <w:r w:rsidR="00A118BB" w:rsidRPr="00E74B51">
              <w:rPr>
                <w:sz w:val="16"/>
                <w:szCs w:val="16"/>
              </w:rPr>
              <w:t>)</w:t>
            </w:r>
            <w:r w:rsidRPr="00E74B51">
              <w:rPr>
                <w:sz w:val="16"/>
                <w:szCs w:val="16"/>
              </w:rPr>
              <w:t xml:space="preserve">. </w:t>
            </w:r>
          </w:p>
          <w:p w14:paraId="6222655E" w14:textId="70273324" w:rsidR="0006419F" w:rsidRPr="00E74B51" w:rsidRDefault="0006419F" w:rsidP="00690879">
            <w:pPr>
              <w:pStyle w:val="ListParagraph"/>
              <w:numPr>
                <w:ilvl w:val="0"/>
                <w:numId w:val="10"/>
              </w:numPr>
              <w:tabs>
                <w:tab w:val="clear" w:pos="720"/>
              </w:tabs>
              <w:spacing w:after="0"/>
              <w:ind w:left="445" w:right="173"/>
              <w:jc w:val="both"/>
              <w:rPr>
                <w:sz w:val="16"/>
                <w:szCs w:val="16"/>
              </w:rPr>
            </w:pPr>
            <w:r w:rsidRPr="00E74B51">
              <w:rPr>
                <w:sz w:val="16"/>
                <w:szCs w:val="16"/>
              </w:rPr>
              <w:t xml:space="preserve">Nuclear </w:t>
            </w:r>
            <w:r w:rsidR="00617CC6" w:rsidRPr="00E74B51">
              <w:rPr>
                <w:sz w:val="16"/>
                <w:szCs w:val="16"/>
              </w:rPr>
              <w:t xml:space="preserve">utilization for power generation starts </w:t>
            </w:r>
            <w:r w:rsidR="002E21C6">
              <w:rPr>
                <w:sz w:val="16"/>
                <w:szCs w:val="16"/>
              </w:rPr>
              <w:t>in</w:t>
            </w:r>
            <w:r w:rsidR="00617CC6" w:rsidRPr="00E74B51">
              <w:rPr>
                <w:sz w:val="16"/>
                <w:szCs w:val="16"/>
              </w:rPr>
              <w:t xml:space="preserve"> </w:t>
            </w:r>
            <w:r w:rsidR="00407CC7" w:rsidRPr="00E74B51">
              <w:rPr>
                <w:sz w:val="16"/>
                <w:szCs w:val="16"/>
              </w:rPr>
              <w:t>2039.</w:t>
            </w:r>
            <w:r w:rsidRPr="00E74B51">
              <w:rPr>
                <w:sz w:val="16"/>
                <w:szCs w:val="16"/>
              </w:rPr>
              <w:t xml:space="preserve"> </w:t>
            </w:r>
          </w:p>
          <w:p w14:paraId="5C97A52F" w14:textId="2AE1D3EE" w:rsidR="0006419F" w:rsidRPr="00E74B51" w:rsidRDefault="0006419F" w:rsidP="00690879">
            <w:pPr>
              <w:pStyle w:val="ListParagraph"/>
              <w:numPr>
                <w:ilvl w:val="0"/>
                <w:numId w:val="10"/>
              </w:numPr>
              <w:tabs>
                <w:tab w:val="clear" w:pos="720"/>
              </w:tabs>
              <w:spacing w:after="0"/>
              <w:ind w:left="445" w:right="173"/>
              <w:jc w:val="both"/>
              <w:rPr>
                <w:sz w:val="16"/>
                <w:szCs w:val="16"/>
              </w:rPr>
            </w:pPr>
            <w:r w:rsidRPr="00E74B51">
              <w:rPr>
                <w:sz w:val="16"/>
                <w:szCs w:val="16"/>
              </w:rPr>
              <w:t xml:space="preserve">Export to Singapore Solar PV in Small islands around Batam Island as many as 2 </w:t>
            </w:r>
            <w:proofErr w:type="gramStart"/>
            <w:r w:rsidRPr="00E74B51">
              <w:rPr>
                <w:sz w:val="16"/>
                <w:szCs w:val="16"/>
              </w:rPr>
              <w:t>GW</w:t>
            </w:r>
            <w:proofErr w:type="gramEnd"/>
          </w:p>
          <w:p w14:paraId="40A8D457" w14:textId="77777777" w:rsidR="0006419F" w:rsidRPr="00E74B51" w:rsidRDefault="0006419F" w:rsidP="00690879">
            <w:pPr>
              <w:pStyle w:val="ListParagraph"/>
              <w:numPr>
                <w:ilvl w:val="0"/>
                <w:numId w:val="10"/>
              </w:numPr>
              <w:tabs>
                <w:tab w:val="clear" w:pos="720"/>
              </w:tabs>
              <w:spacing w:after="0"/>
              <w:ind w:left="445" w:right="173"/>
              <w:jc w:val="both"/>
              <w:rPr>
                <w:sz w:val="16"/>
                <w:szCs w:val="16"/>
              </w:rPr>
            </w:pPr>
            <w:r w:rsidRPr="00E74B51">
              <w:rPr>
                <w:sz w:val="16"/>
                <w:szCs w:val="16"/>
              </w:rPr>
              <w:t xml:space="preserve">Continuing import from SESCO Sarawak </w:t>
            </w:r>
          </w:p>
          <w:p w14:paraId="608A39B5" w14:textId="430B685F" w:rsidR="007573C5" w:rsidRPr="00E74B51" w:rsidRDefault="008C1790" w:rsidP="00690879">
            <w:pPr>
              <w:pStyle w:val="ListParagraph"/>
              <w:numPr>
                <w:ilvl w:val="0"/>
                <w:numId w:val="10"/>
              </w:numPr>
              <w:tabs>
                <w:tab w:val="clear" w:pos="720"/>
              </w:tabs>
              <w:spacing w:after="0"/>
              <w:ind w:left="445" w:right="173"/>
              <w:jc w:val="both"/>
              <w:rPr>
                <w:rFonts w:ascii="Calibri" w:eastAsia="Times New Roman" w:hAnsi="Calibri" w:cs="Calibri"/>
                <w:kern w:val="0"/>
                <w:sz w:val="16"/>
                <w:szCs w:val="16"/>
                <w14:ligatures w14:val="none"/>
              </w:rPr>
            </w:pPr>
            <w:r w:rsidRPr="00E74B51">
              <w:rPr>
                <w:sz w:val="16"/>
                <w:szCs w:val="16"/>
              </w:rPr>
              <w:t>PLN</w:t>
            </w:r>
            <w:r w:rsidR="002E21C6">
              <w:rPr>
                <w:sz w:val="16"/>
                <w:szCs w:val="16"/>
              </w:rPr>
              <w:t>,</w:t>
            </w:r>
            <w:r w:rsidRPr="00E74B51">
              <w:rPr>
                <w:sz w:val="16"/>
                <w:szCs w:val="16"/>
              </w:rPr>
              <w:t xml:space="preserve"> as the </w:t>
            </w:r>
            <w:r w:rsidR="002E21C6">
              <w:rPr>
                <w:sz w:val="16"/>
                <w:szCs w:val="16"/>
              </w:rPr>
              <w:t>leading</w:t>
            </w:r>
            <w:r w:rsidRPr="00E74B51">
              <w:rPr>
                <w:sz w:val="16"/>
                <w:szCs w:val="16"/>
              </w:rPr>
              <w:t xml:space="preserve"> </w:t>
            </w:r>
            <w:r w:rsidR="009D1C9E">
              <w:rPr>
                <w:sz w:val="16"/>
                <w:szCs w:val="16"/>
              </w:rPr>
              <w:t>electricity player</w:t>
            </w:r>
            <w:r w:rsidRPr="00E74B51">
              <w:rPr>
                <w:sz w:val="16"/>
                <w:szCs w:val="16"/>
              </w:rPr>
              <w:t xml:space="preserve"> in Indonesia (owning 83% of installed power generation capacity)</w:t>
            </w:r>
            <w:r w:rsidR="002E21C6">
              <w:rPr>
                <w:sz w:val="16"/>
                <w:szCs w:val="16"/>
              </w:rPr>
              <w:t>,</w:t>
            </w:r>
            <w:r w:rsidRPr="00E74B51">
              <w:rPr>
                <w:sz w:val="16"/>
                <w:szCs w:val="16"/>
              </w:rPr>
              <w:t xml:space="preserve"> has issued its development planning </w:t>
            </w:r>
            <w:r w:rsidR="002E21C6">
              <w:rPr>
                <w:sz w:val="16"/>
                <w:szCs w:val="16"/>
              </w:rPr>
              <w:t xml:space="preserve">for </w:t>
            </w:r>
            <w:r w:rsidRPr="00E74B51">
              <w:rPr>
                <w:sz w:val="16"/>
                <w:szCs w:val="16"/>
              </w:rPr>
              <w:t>2021-2030, w</w:t>
            </w:r>
            <w:r w:rsidR="00DD6BFA" w:rsidRPr="00E74B51">
              <w:rPr>
                <w:sz w:val="16"/>
                <w:szCs w:val="16"/>
              </w:rPr>
              <w:t xml:space="preserve">hich is assumed to be fully </w:t>
            </w:r>
            <w:r w:rsidR="00407CC7" w:rsidRPr="00E74B51">
              <w:rPr>
                <w:sz w:val="16"/>
                <w:szCs w:val="16"/>
              </w:rPr>
              <w:t>executed.</w:t>
            </w:r>
          </w:p>
          <w:p w14:paraId="1822EE98" w14:textId="16061438" w:rsidR="00881335" w:rsidRPr="00E74B51" w:rsidRDefault="007573C5" w:rsidP="00690879">
            <w:pPr>
              <w:pStyle w:val="ListParagraph"/>
              <w:numPr>
                <w:ilvl w:val="0"/>
                <w:numId w:val="10"/>
              </w:numPr>
              <w:tabs>
                <w:tab w:val="clear" w:pos="720"/>
              </w:tabs>
              <w:spacing w:after="0"/>
              <w:ind w:left="445" w:right="173"/>
              <w:jc w:val="both"/>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Interconnection of Java </w:t>
            </w:r>
            <w:r w:rsidR="00BA3113" w:rsidRPr="00E74B51">
              <w:rPr>
                <w:rFonts w:ascii="Calibri" w:eastAsia="Times New Roman" w:hAnsi="Calibri" w:cs="Calibri"/>
                <w:kern w:val="0"/>
                <w:sz w:val="16"/>
                <w:szCs w:val="16"/>
                <w14:ligatures w14:val="none"/>
              </w:rPr>
              <w:t xml:space="preserve">– Sumatera – Kalimantan – Sulawesi power system. </w:t>
            </w:r>
            <w:r w:rsidR="00DD6BFA" w:rsidRPr="00E74B51">
              <w:rPr>
                <w:rFonts w:ascii="Calibri" w:eastAsia="Times New Roman" w:hAnsi="Calibri" w:cs="Calibri"/>
                <w:kern w:val="0"/>
                <w:sz w:val="16"/>
                <w:szCs w:val="16"/>
                <w14:ligatures w14:val="none"/>
              </w:rPr>
              <w:t xml:space="preserve"> </w:t>
            </w:r>
          </w:p>
          <w:p w14:paraId="6F8B92F7" w14:textId="26B2FE4B" w:rsidR="00735B7D" w:rsidRPr="00E74B51" w:rsidRDefault="00735B7D" w:rsidP="00690879">
            <w:pPr>
              <w:pStyle w:val="ListParagraph"/>
              <w:numPr>
                <w:ilvl w:val="0"/>
                <w:numId w:val="10"/>
              </w:numPr>
              <w:tabs>
                <w:tab w:val="clear" w:pos="720"/>
              </w:tabs>
              <w:spacing w:after="0"/>
              <w:ind w:left="445" w:right="173"/>
              <w:jc w:val="both"/>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Early retirement </w:t>
            </w:r>
            <w:r w:rsidR="00247423" w:rsidRPr="00E74B51">
              <w:rPr>
                <w:rFonts w:ascii="Calibri" w:eastAsia="Times New Roman" w:hAnsi="Calibri" w:cs="Calibri"/>
                <w:kern w:val="0"/>
                <w:sz w:val="16"/>
                <w:szCs w:val="16"/>
                <w14:ligatures w14:val="none"/>
              </w:rPr>
              <w:t xml:space="preserve">of CFPP </w:t>
            </w:r>
            <w:r w:rsidR="00826C2A" w:rsidRPr="00E74B51">
              <w:rPr>
                <w:rFonts w:ascii="Calibri" w:eastAsia="Times New Roman" w:hAnsi="Calibri" w:cs="Calibri"/>
                <w:kern w:val="0"/>
                <w:sz w:val="16"/>
                <w:szCs w:val="16"/>
                <w14:ligatures w14:val="none"/>
              </w:rPr>
              <w:t xml:space="preserve">starts in </w:t>
            </w:r>
            <w:proofErr w:type="gramStart"/>
            <w:r w:rsidR="00826C2A" w:rsidRPr="00E74B51">
              <w:rPr>
                <w:rFonts w:ascii="Calibri" w:eastAsia="Times New Roman" w:hAnsi="Calibri" w:cs="Calibri"/>
                <w:kern w:val="0"/>
                <w:sz w:val="16"/>
                <w:szCs w:val="16"/>
                <w14:ligatures w14:val="none"/>
              </w:rPr>
              <w:t>2030</w:t>
            </w:r>
            <w:proofErr w:type="gramEnd"/>
          </w:p>
          <w:p w14:paraId="2DB85ED1" w14:textId="636E2722" w:rsidR="00731C89" w:rsidRPr="00E74B51" w:rsidRDefault="00731C89" w:rsidP="00F87A08">
            <w:pPr>
              <w:pStyle w:val="ListParagraph"/>
              <w:spacing w:after="0"/>
              <w:ind w:left="445" w:right="173"/>
              <w:jc w:val="both"/>
              <w:rPr>
                <w:rFonts w:ascii="Calibri" w:eastAsia="Times New Roman" w:hAnsi="Calibri" w:cs="Calibri"/>
                <w:kern w:val="0"/>
                <w:sz w:val="16"/>
                <w:szCs w:val="16"/>
                <w14:ligatures w14:val="none"/>
              </w:rPr>
            </w:pPr>
          </w:p>
        </w:tc>
      </w:tr>
      <w:tr w:rsidR="00881335" w:rsidRPr="00B87E6D" w14:paraId="387397A2" w14:textId="77777777" w:rsidTr="00717B1E">
        <w:trPr>
          <w:trHeight w:val="270"/>
        </w:trPr>
        <w:tc>
          <w:tcPr>
            <w:tcW w:w="1481" w:type="dxa"/>
            <w:tcBorders>
              <w:top w:val="single" w:sz="6" w:space="0" w:color="666666"/>
              <w:left w:val="single" w:sz="6" w:space="0" w:color="666666"/>
              <w:bottom w:val="single" w:sz="6" w:space="0" w:color="666666"/>
              <w:right w:val="single" w:sz="6" w:space="0" w:color="666666"/>
            </w:tcBorders>
            <w:shd w:val="clear" w:color="auto" w:fill="CCCCCC"/>
            <w:hideMark/>
          </w:tcPr>
          <w:p w14:paraId="29A66D15" w14:textId="77777777" w:rsidR="00881335" w:rsidRPr="00E74B51" w:rsidRDefault="00881335" w:rsidP="00881335">
            <w:pPr>
              <w:spacing w:after="0" w:line="240" w:lineRule="auto"/>
              <w:textAlignment w:val="baseline"/>
              <w:rPr>
                <w:rFonts w:ascii="Calibri" w:eastAsia="Times New Roman" w:hAnsi="Calibri" w:cs="Calibri"/>
                <w:b/>
                <w:bCs/>
                <w:kern w:val="0"/>
                <w:sz w:val="16"/>
                <w:szCs w:val="16"/>
                <w14:ligatures w14:val="none"/>
              </w:rPr>
            </w:pPr>
            <w:r w:rsidRPr="00E74B51">
              <w:rPr>
                <w:rFonts w:ascii="Calibri" w:eastAsia="Times New Roman" w:hAnsi="Calibri" w:cs="Calibri"/>
                <w:b/>
                <w:bCs/>
                <w:kern w:val="0"/>
                <w:sz w:val="16"/>
                <w:szCs w:val="16"/>
                <w14:ligatures w14:val="none"/>
              </w:rPr>
              <w:t>Hydrogen Supply </w:t>
            </w:r>
          </w:p>
        </w:tc>
        <w:tc>
          <w:tcPr>
            <w:tcW w:w="4001" w:type="dxa"/>
            <w:tcBorders>
              <w:top w:val="single" w:sz="6" w:space="0" w:color="666666"/>
              <w:left w:val="single" w:sz="6" w:space="0" w:color="666666"/>
              <w:bottom w:val="single" w:sz="6" w:space="0" w:color="666666"/>
              <w:right w:val="single" w:sz="6" w:space="0" w:color="666666"/>
            </w:tcBorders>
            <w:shd w:val="clear" w:color="auto" w:fill="CCCCCC"/>
            <w:hideMark/>
          </w:tcPr>
          <w:p w14:paraId="6F59F801" w14:textId="4B0378A7" w:rsidR="00DA2004" w:rsidRPr="00E74B51" w:rsidRDefault="00C3232A" w:rsidP="00690879">
            <w:pPr>
              <w:numPr>
                <w:ilvl w:val="0"/>
                <w:numId w:val="12"/>
              </w:numPr>
              <w:spacing w:after="0" w:line="240" w:lineRule="auto"/>
              <w:ind w:left="310" w:right="83" w:hanging="310"/>
              <w:textAlignment w:val="baseline"/>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Hydrogen just use</w:t>
            </w:r>
            <w:r w:rsidR="0035163B" w:rsidRPr="00E74B51">
              <w:rPr>
                <w:rFonts w:ascii="Calibri" w:eastAsia="Times New Roman" w:hAnsi="Calibri" w:cs="Calibri"/>
                <w:kern w:val="0"/>
                <w:sz w:val="16"/>
                <w:szCs w:val="16"/>
                <w14:ligatures w14:val="none"/>
              </w:rPr>
              <w:t>d</w:t>
            </w:r>
            <w:r w:rsidRPr="00E74B51">
              <w:rPr>
                <w:rFonts w:ascii="Calibri" w:eastAsia="Times New Roman" w:hAnsi="Calibri" w:cs="Calibri"/>
                <w:kern w:val="0"/>
                <w:sz w:val="16"/>
                <w:szCs w:val="16"/>
                <w14:ligatures w14:val="none"/>
              </w:rPr>
              <w:t xml:space="preserve"> in </w:t>
            </w:r>
            <w:r w:rsidR="002E21C6">
              <w:rPr>
                <w:rFonts w:ascii="Calibri" w:eastAsia="Times New Roman" w:hAnsi="Calibri" w:cs="Calibri"/>
                <w:kern w:val="0"/>
                <w:sz w:val="16"/>
                <w:szCs w:val="16"/>
                <w14:ligatures w14:val="none"/>
              </w:rPr>
              <w:t xml:space="preserve">the </w:t>
            </w:r>
            <w:r w:rsidR="00DA2004" w:rsidRPr="00E74B51">
              <w:rPr>
                <w:rFonts w:ascii="Calibri" w:eastAsia="Times New Roman" w:hAnsi="Calibri" w:cs="Calibri"/>
                <w:kern w:val="0"/>
                <w:sz w:val="16"/>
                <w:szCs w:val="16"/>
                <w14:ligatures w14:val="none"/>
              </w:rPr>
              <w:t xml:space="preserve">petrochemical </w:t>
            </w:r>
            <w:proofErr w:type="gramStart"/>
            <w:r w:rsidR="00DA2004" w:rsidRPr="00E74B51">
              <w:rPr>
                <w:rFonts w:ascii="Calibri" w:eastAsia="Times New Roman" w:hAnsi="Calibri" w:cs="Calibri"/>
                <w:kern w:val="0"/>
                <w:sz w:val="16"/>
                <w:szCs w:val="16"/>
                <w14:ligatures w14:val="none"/>
              </w:rPr>
              <w:t>industry</w:t>
            </w:r>
            <w:proofErr w:type="gramEnd"/>
            <w:r w:rsidR="00DA2004" w:rsidRPr="00E74B51">
              <w:rPr>
                <w:rFonts w:ascii="Calibri" w:eastAsia="Times New Roman" w:hAnsi="Calibri" w:cs="Calibri"/>
                <w:kern w:val="0"/>
                <w:sz w:val="16"/>
                <w:szCs w:val="16"/>
                <w14:ligatures w14:val="none"/>
              </w:rPr>
              <w:t xml:space="preserve"> </w:t>
            </w:r>
          </w:p>
          <w:p w14:paraId="78E3DA1A" w14:textId="24A52A71" w:rsidR="00881335" w:rsidRPr="00E74B51" w:rsidRDefault="00881335" w:rsidP="00DA2004">
            <w:pPr>
              <w:spacing w:after="0" w:line="240" w:lineRule="auto"/>
              <w:ind w:right="83"/>
              <w:textAlignment w:val="baseline"/>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w:t>
            </w:r>
          </w:p>
        </w:tc>
        <w:tc>
          <w:tcPr>
            <w:tcW w:w="7290" w:type="dxa"/>
            <w:tcBorders>
              <w:top w:val="single" w:sz="6" w:space="0" w:color="666666"/>
              <w:left w:val="single" w:sz="6" w:space="0" w:color="666666"/>
              <w:bottom w:val="single" w:sz="6" w:space="0" w:color="666666"/>
              <w:right w:val="single" w:sz="6" w:space="0" w:color="666666"/>
            </w:tcBorders>
            <w:shd w:val="clear" w:color="auto" w:fill="CCCCCC"/>
            <w:hideMark/>
          </w:tcPr>
          <w:p w14:paraId="0110CA22" w14:textId="14A1E2D5" w:rsidR="00881335" w:rsidRPr="00E74B51" w:rsidRDefault="002A2407" w:rsidP="00690879">
            <w:pPr>
              <w:pStyle w:val="ListParagraph"/>
              <w:numPr>
                <w:ilvl w:val="0"/>
                <w:numId w:val="10"/>
              </w:numPr>
              <w:tabs>
                <w:tab w:val="clear" w:pos="720"/>
              </w:tabs>
              <w:spacing w:after="0"/>
              <w:ind w:left="445" w:right="173"/>
              <w:jc w:val="both"/>
              <w:rPr>
                <w:sz w:val="16"/>
                <w:szCs w:val="16"/>
              </w:rPr>
            </w:pPr>
            <w:r w:rsidRPr="00E74B51">
              <w:rPr>
                <w:sz w:val="16"/>
                <w:szCs w:val="16"/>
              </w:rPr>
              <w:t xml:space="preserve">Commercial hydrogen utilization in 2031 </w:t>
            </w:r>
            <w:r w:rsidR="002E21C6">
              <w:rPr>
                <w:sz w:val="16"/>
                <w:szCs w:val="16"/>
              </w:rPr>
              <w:t>in</w:t>
            </w:r>
            <w:r w:rsidRPr="00E74B51">
              <w:rPr>
                <w:sz w:val="16"/>
                <w:szCs w:val="16"/>
              </w:rPr>
              <w:t xml:space="preserve"> the transportation sector and 2041 in the industry </w:t>
            </w:r>
            <w:proofErr w:type="gramStart"/>
            <w:r w:rsidRPr="00E74B51">
              <w:rPr>
                <w:sz w:val="16"/>
                <w:szCs w:val="16"/>
              </w:rPr>
              <w:t>sector</w:t>
            </w:r>
            <w:r w:rsidR="00652BF4" w:rsidRPr="00E74B51">
              <w:rPr>
                <w:sz w:val="16"/>
                <w:szCs w:val="16"/>
              </w:rPr>
              <w:t>;</w:t>
            </w:r>
            <w:proofErr w:type="gramEnd"/>
          </w:p>
          <w:p w14:paraId="6F3104A0" w14:textId="79DEB0F8" w:rsidR="00652BF4" w:rsidRPr="00E74B51" w:rsidRDefault="00652BF4" w:rsidP="00690879">
            <w:pPr>
              <w:pStyle w:val="ListParagraph"/>
              <w:numPr>
                <w:ilvl w:val="0"/>
                <w:numId w:val="10"/>
              </w:numPr>
              <w:tabs>
                <w:tab w:val="clear" w:pos="720"/>
              </w:tabs>
              <w:spacing w:after="0"/>
              <w:ind w:left="445" w:right="173"/>
              <w:jc w:val="both"/>
              <w:rPr>
                <w:sz w:val="16"/>
                <w:szCs w:val="16"/>
              </w:rPr>
            </w:pPr>
            <w:r w:rsidRPr="00E74B51">
              <w:rPr>
                <w:sz w:val="16"/>
                <w:szCs w:val="16"/>
              </w:rPr>
              <w:t>After 2060, all CCGT will use hydrogen fuel</w:t>
            </w:r>
            <w:r w:rsidR="00D4291A">
              <w:rPr>
                <w:sz w:val="16"/>
                <w:szCs w:val="16"/>
              </w:rPr>
              <w:t>;</w:t>
            </w:r>
            <w:r w:rsidRPr="00E74B51">
              <w:rPr>
                <w:sz w:val="16"/>
                <w:szCs w:val="16"/>
              </w:rPr>
              <w:t xml:space="preserve"> </w:t>
            </w:r>
            <w:proofErr w:type="gramStart"/>
            <w:r w:rsidR="009D1C9E">
              <w:rPr>
                <w:sz w:val="16"/>
                <w:szCs w:val="16"/>
              </w:rPr>
              <w:t>otherwise</w:t>
            </w:r>
            <w:proofErr w:type="gramEnd"/>
            <w:r w:rsidRPr="00E74B51">
              <w:rPr>
                <w:sz w:val="16"/>
                <w:szCs w:val="16"/>
              </w:rPr>
              <w:t xml:space="preserve"> wise be equipped with CCUS</w:t>
            </w:r>
          </w:p>
          <w:p w14:paraId="468B51EE" w14:textId="6F381AAB" w:rsidR="00BD2C92" w:rsidRPr="00E74B51" w:rsidRDefault="00BD2C92" w:rsidP="00690879">
            <w:pPr>
              <w:pStyle w:val="ListParagraph"/>
              <w:numPr>
                <w:ilvl w:val="0"/>
                <w:numId w:val="10"/>
              </w:numPr>
              <w:tabs>
                <w:tab w:val="clear" w:pos="720"/>
              </w:tabs>
              <w:spacing w:after="0"/>
              <w:ind w:left="445" w:right="173"/>
              <w:jc w:val="both"/>
              <w:rPr>
                <w:sz w:val="16"/>
                <w:szCs w:val="16"/>
              </w:rPr>
            </w:pPr>
            <w:r w:rsidRPr="00E74B51">
              <w:rPr>
                <w:sz w:val="16"/>
                <w:szCs w:val="16"/>
              </w:rPr>
              <w:t xml:space="preserve">Hydrogen demand for </w:t>
            </w:r>
            <w:r w:rsidR="002E21C6">
              <w:rPr>
                <w:sz w:val="16"/>
                <w:szCs w:val="16"/>
              </w:rPr>
              <w:t xml:space="preserve">the </w:t>
            </w:r>
            <w:r w:rsidRPr="00E74B51">
              <w:rPr>
                <w:sz w:val="16"/>
                <w:szCs w:val="16"/>
              </w:rPr>
              <w:t>Transport sector will be 800 Petajoule in 2060</w:t>
            </w:r>
            <w:r w:rsidR="002E21C6">
              <w:rPr>
                <w:sz w:val="16"/>
                <w:szCs w:val="16"/>
              </w:rPr>
              <w:t>,</w:t>
            </w:r>
            <w:r w:rsidRPr="00E74B51">
              <w:rPr>
                <w:sz w:val="16"/>
                <w:szCs w:val="16"/>
              </w:rPr>
              <w:t xml:space="preserve"> and </w:t>
            </w:r>
            <w:r w:rsidR="00D4291A">
              <w:rPr>
                <w:sz w:val="16"/>
                <w:szCs w:val="16"/>
              </w:rPr>
              <w:t xml:space="preserve">the </w:t>
            </w:r>
            <w:r w:rsidRPr="00E74B51">
              <w:rPr>
                <w:sz w:val="16"/>
                <w:szCs w:val="16"/>
              </w:rPr>
              <w:t xml:space="preserve">corresponding supply capacity will be around 7 million </w:t>
            </w:r>
            <w:proofErr w:type="spellStart"/>
            <w:r w:rsidRPr="00E74B51">
              <w:rPr>
                <w:sz w:val="16"/>
                <w:szCs w:val="16"/>
              </w:rPr>
              <w:t>tonnes</w:t>
            </w:r>
            <w:proofErr w:type="spellEnd"/>
            <w:r w:rsidRPr="00E74B51">
              <w:rPr>
                <w:sz w:val="16"/>
                <w:szCs w:val="16"/>
              </w:rPr>
              <w:t xml:space="preserve"> of H2 </w:t>
            </w:r>
            <w:proofErr w:type="gramStart"/>
            <w:r w:rsidRPr="00E74B51">
              <w:rPr>
                <w:sz w:val="16"/>
                <w:szCs w:val="16"/>
              </w:rPr>
              <w:t>equivalent;</w:t>
            </w:r>
            <w:proofErr w:type="gramEnd"/>
          </w:p>
          <w:p w14:paraId="69D2EF33" w14:textId="3E4DEC0E" w:rsidR="00BD2C92" w:rsidRPr="00E74B51" w:rsidRDefault="00BD2C92" w:rsidP="00690879">
            <w:pPr>
              <w:pStyle w:val="ListParagraph"/>
              <w:numPr>
                <w:ilvl w:val="0"/>
                <w:numId w:val="10"/>
              </w:numPr>
              <w:tabs>
                <w:tab w:val="clear" w:pos="720"/>
              </w:tabs>
              <w:spacing w:after="0"/>
              <w:ind w:left="445" w:right="173"/>
              <w:jc w:val="both"/>
              <w:rPr>
                <w:sz w:val="16"/>
                <w:szCs w:val="16"/>
              </w:rPr>
            </w:pPr>
            <w:r w:rsidRPr="00E74B51">
              <w:rPr>
                <w:sz w:val="16"/>
                <w:szCs w:val="16"/>
              </w:rPr>
              <w:t xml:space="preserve">After 2060, all CCGT </w:t>
            </w:r>
            <w:r w:rsidR="00D8283F" w:rsidRPr="00E74B51">
              <w:rPr>
                <w:sz w:val="16"/>
                <w:szCs w:val="16"/>
              </w:rPr>
              <w:t>shall</w:t>
            </w:r>
            <w:r w:rsidRPr="00E74B51">
              <w:rPr>
                <w:sz w:val="16"/>
                <w:szCs w:val="16"/>
              </w:rPr>
              <w:t xml:space="preserve"> use hydrogen fuel</w:t>
            </w:r>
            <w:r w:rsidR="002E21C6">
              <w:rPr>
                <w:sz w:val="16"/>
                <w:szCs w:val="16"/>
              </w:rPr>
              <w:t>;</w:t>
            </w:r>
            <w:r w:rsidRPr="00E74B51">
              <w:rPr>
                <w:sz w:val="16"/>
                <w:szCs w:val="16"/>
              </w:rPr>
              <w:t xml:space="preserve"> otherwise</w:t>
            </w:r>
            <w:r w:rsidR="001D6086">
              <w:rPr>
                <w:sz w:val="16"/>
                <w:szCs w:val="16"/>
              </w:rPr>
              <w:t>, they</w:t>
            </w:r>
            <w:r w:rsidRPr="00E74B51">
              <w:rPr>
                <w:sz w:val="16"/>
                <w:szCs w:val="16"/>
              </w:rPr>
              <w:t xml:space="preserve"> </w:t>
            </w:r>
            <w:r w:rsidR="00D8283F" w:rsidRPr="00E74B51">
              <w:rPr>
                <w:sz w:val="16"/>
                <w:szCs w:val="16"/>
              </w:rPr>
              <w:t xml:space="preserve">shall </w:t>
            </w:r>
            <w:r w:rsidRPr="00E74B51">
              <w:rPr>
                <w:sz w:val="16"/>
                <w:szCs w:val="16"/>
              </w:rPr>
              <w:t xml:space="preserve">be equipped with </w:t>
            </w:r>
            <w:proofErr w:type="gramStart"/>
            <w:r w:rsidRPr="00E74B51">
              <w:rPr>
                <w:sz w:val="16"/>
                <w:szCs w:val="16"/>
              </w:rPr>
              <w:t>CCUS;</w:t>
            </w:r>
            <w:proofErr w:type="gramEnd"/>
          </w:p>
          <w:p w14:paraId="5C2F6C44" w14:textId="49037245" w:rsidR="00BD2C92" w:rsidRPr="00E74B51" w:rsidRDefault="00BD2C92" w:rsidP="00690879">
            <w:pPr>
              <w:pStyle w:val="ListParagraph"/>
              <w:numPr>
                <w:ilvl w:val="0"/>
                <w:numId w:val="10"/>
              </w:numPr>
              <w:tabs>
                <w:tab w:val="clear" w:pos="720"/>
              </w:tabs>
              <w:spacing w:after="0"/>
              <w:ind w:left="445" w:right="173"/>
              <w:jc w:val="both"/>
              <w:rPr>
                <w:sz w:val="16"/>
                <w:szCs w:val="16"/>
              </w:rPr>
            </w:pPr>
            <w:r w:rsidRPr="00E74B51">
              <w:rPr>
                <w:sz w:val="16"/>
                <w:szCs w:val="16"/>
              </w:rPr>
              <w:t xml:space="preserve">In coal plants without CCUS, co‐firing with ammonia picks up quickly around 2040, with blending rates rising to nearly 60% ammonia by volume in 2050 and nearing 100% by 2060 in the APS. For natural gas‐fired power plants without CCUS, co‐firing with hydrogen reaches over one‐third </w:t>
            </w:r>
            <w:r w:rsidR="002E21C6">
              <w:rPr>
                <w:sz w:val="16"/>
                <w:szCs w:val="16"/>
              </w:rPr>
              <w:t xml:space="preserve">of </w:t>
            </w:r>
            <w:r w:rsidRPr="00E74B51">
              <w:rPr>
                <w:sz w:val="16"/>
                <w:szCs w:val="16"/>
              </w:rPr>
              <w:t xml:space="preserve">hydrogen by volume in 2050 and nearly 80% by 2060 in the </w:t>
            </w:r>
            <w:proofErr w:type="gramStart"/>
            <w:r w:rsidRPr="00E74B51">
              <w:rPr>
                <w:sz w:val="16"/>
                <w:szCs w:val="16"/>
              </w:rPr>
              <w:t>APS;</w:t>
            </w:r>
            <w:proofErr w:type="gramEnd"/>
          </w:p>
          <w:p w14:paraId="22594665" w14:textId="114346BE" w:rsidR="00BD2C92" w:rsidRPr="00E74B51" w:rsidRDefault="00BD2C92" w:rsidP="00690879">
            <w:pPr>
              <w:pStyle w:val="ListParagraph"/>
              <w:numPr>
                <w:ilvl w:val="0"/>
                <w:numId w:val="10"/>
              </w:numPr>
              <w:tabs>
                <w:tab w:val="clear" w:pos="720"/>
              </w:tabs>
              <w:spacing w:after="0"/>
              <w:ind w:left="445" w:right="173"/>
              <w:jc w:val="both"/>
              <w:rPr>
                <w:sz w:val="16"/>
                <w:szCs w:val="16"/>
              </w:rPr>
            </w:pPr>
            <w:r w:rsidRPr="00E74B51">
              <w:rPr>
                <w:sz w:val="16"/>
                <w:szCs w:val="16"/>
              </w:rPr>
              <w:t xml:space="preserve">Green Hydrogen is not going to be used as </w:t>
            </w:r>
            <w:r w:rsidR="002E21C6">
              <w:rPr>
                <w:sz w:val="16"/>
                <w:szCs w:val="16"/>
              </w:rPr>
              <w:t xml:space="preserve">an </w:t>
            </w:r>
            <w:r w:rsidRPr="00E74B51">
              <w:rPr>
                <w:sz w:val="16"/>
                <w:szCs w:val="16"/>
              </w:rPr>
              <w:t xml:space="preserve">energy carrier but </w:t>
            </w:r>
            <w:r w:rsidR="002E21C6">
              <w:rPr>
                <w:sz w:val="16"/>
                <w:szCs w:val="16"/>
              </w:rPr>
              <w:t>instead</w:t>
            </w:r>
            <w:r w:rsidRPr="00E74B51">
              <w:rPr>
                <w:sz w:val="16"/>
                <w:szCs w:val="16"/>
              </w:rPr>
              <w:t xml:space="preserve"> will used to generate electricity and then transmitted via HVDC/HVAC transmission </w:t>
            </w:r>
            <w:proofErr w:type="gramStart"/>
            <w:r w:rsidRPr="00E74B51">
              <w:rPr>
                <w:sz w:val="16"/>
                <w:szCs w:val="16"/>
              </w:rPr>
              <w:t>line;</w:t>
            </w:r>
            <w:proofErr w:type="gramEnd"/>
          </w:p>
          <w:p w14:paraId="784CE17E" w14:textId="61E514DE" w:rsidR="00BD2C92" w:rsidRPr="00E74B51" w:rsidRDefault="00BD2C92" w:rsidP="00690879">
            <w:pPr>
              <w:pStyle w:val="ListParagraph"/>
              <w:numPr>
                <w:ilvl w:val="0"/>
                <w:numId w:val="10"/>
              </w:numPr>
              <w:tabs>
                <w:tab w:val="clear" w:pos="720"/>
              </w:tabs>
              <w:spacing w:after="0"/>
              <w:ind w:left="445" w:right="173"/>
              <w:jc w:val="both"/>
              <w:rPr>
                <w:sz w:val="16"/>
                <w:szCs w:val="16"/>
              </w:rPr>
            </w:pPr>
            <w:r w:rsidRPr="00E74B51">
              <w:rPr>
                <w:sz w:val="16"/>
                <w:szCs w:val="16"/>
              </w:rPr>
              <w:t>By 2060</w:t>
            </w:r>
            <w:r w:rsidR="002E21C6">
              <w:rPr>
                <w:sz w:val="16"/>
                <w:szCs w:val="16"/>
              </w:rPr>
              <w:t>,</w:t>
            </w:r>
            <w:r w:rsidRPr="00E74B51">
              <w:rPr>
                <w:sz w:val="16"/>
                <w:szCs w:val="16"/>
              </w:rPr>
              <w:t xml:space="preserve"> in the APS, ammonia and hydrogen </w:t>
            </w:r>
            <w:r w:rsidR="001D6086">
              <w:rPr>
                <w:sz w:val="16"/>
                <w:szCs w:val="16"/>
              </w:rPr>
              <w:t>will cover half of domestic shipping fuel demand, and hydrogen will account</w:t>
            </w:r>
            <w:r w:rsidRPr="00E74B51">
              <w:rPr>
                <w:sz w:val="16"/>
                <w:szCs w:val="16"/>
              </w:rPr>
              <w:t xml:space="preserve"> for 7% of road transport, </w:t>
            </w:r>
            <w:r w:rsidR="002E21C6">
              <w:rPr>
                <w:sz w:val="16"/>
                <w:szCs w:val="16"/>
              </w:rPr>
              <w:t>particularly</w:t>
            </w:r>
            <w:r w:rsidRPr="00E74B51">
              <w:rPr>
                <w:sz w:val="16"/>
                <w:szCs w:val="16"/>
              </w:rPr>
              <w:t xml:space="preserve"> for trucks.</w:t>
            </w:r>
          </w:p>
        </w:tc>
      </w:tr>
      <w:tr w:rsidR="00881335" w:rsidRPr="00B87E6D" w14:paraId="65834D4C" w14:textId="77777777" w:rsidTr="00717B1E">
        <w:trPr>
          <w:trHeight w:val="285"/>
        </w:trPr>
        <w:tc>
          <w:tcPr>
            <w:tcW w:w="1481" w:type="dxa"/>
            <w:tcBorders>
              <w:top w:val="single" w:sz="6" w:space="0" w:color="666666"/>
              <w:left w:val="single" w:sz="6" w:space="0" w:color="666666"/>
              <w:bottom w:val="single" w:sz="6" w:space="0" w:color="666666"/>
              <w:right w:val="single" w:sz="6" w:space="0" w:color="666666"/>
            </w:tcBorders>
            <w:shd w:val="clear" w:color="auto" w:fill="auto"/>
            <w:hideMark/>
          </w:tcPr>
          <w:p w14:paraId="458CFB3E" w14:textId="77777777" w:rsidR="00881335" w:rsidRPr="00E74B51" w:rsidRDefault="00881335" w:rsidP="00881335">
            <w:pPr>
              <w:spacing w:after="0" w:line="240" w:lineRule="auto"/>
              <w:textAlignment w:val="baseline"/>
              <w:rPr>
                <w:rFonts w:ascii="Calibri" w:eastAsia="Times New Roman" w:hAnsi="Calibri" w:cs="Calibri"/>
                <w:b/>
                <w:bCs/>
                <w:kern w:val="0"/>
                <w:sz w:val="16"/>
                <w:szCs w:val="16"/>
                <w14:ligatures w14:val="none"/>
              </w:rPr>
            </w:pPr>
            <w:r w:rsidRPr="00E74B51">
              <w:rPr>
                <w:rFonts w:ascii="Calibri" w:eastAsia="Times New Roman" w:hAnsi="Calibri" w:cs="Calibri"/>
                <w:b/>
                <w:bCs/>
                <w:kern w:val="0"/>
                <w:sz w:val="16"/>
                <w:szCs w:val="16"/>
                <w14:ligatures w14:val="none"/>
              </w:rPr>
              <w:t>Refining </w:t>
            </w:r>
          </w:p>
        </w:tc>
        <w:tc>
          <w:tcPr>
            <w:tcW w:w="4001" w:type="dxa"/>
            <w:tcBorders>
              <w:top w:val="single" w:sz="6" w:space="0" w:color="666666"/>
              <w:left w:val="single" w:sz="6" w:space="0" w:color="666666"/>
              <w:bottom w:val="single" w:sz="6" w:space="0" w:color="666666"/>
              <w:right w:val="single" w:sz="6" w:space="0" w:color="666666"/>
            </w:tcBorders>
            <w:shd w:val="clear" w:color="auto" w:fill="auto"/>
            <w:hideMark/>
          </w:tcPr>
          <w:p w14:paraId="2E81A7F0" w14:textId="2803749C" w:rsidR="0081609B" w:rsidRPr="00E74B51" w:rsidRDefault="0081609B" w:rsidP="00690879">
            <w:pPr>
              <w:numPr>
                <w:ilvl w:val="0"/>
                <w:numId w:val="12"/>
              </w:numPr>
              <w:spacing w:after="0" w:line="240" w:lineRule="auto"/>
              <w:ind w:left="310" w:right="83" w:hanging="310"/>
              <w:textAlignment w:val="baseline"/>
              <w:rPr>
                <w:rFonts w:ascii="Calibri" w:eastAsia="Times New Roman" w:hAnsi="Calibri" w:cs="Calibri"/>
                <w:kern w:val="0"/>
                <w:sz w:val="16"/>
                <w:szCs w:val="16"/>
                <w14:ligatures w14:val="none"/>
              </w:rPr>
            </w:pPr>
            <w:proofErr w:type="spellStart"/>
            <w:r w:rsidRPr="00E74B51">
              <w:rPr>
                <w:rFonts w:ascii="Calibri" w:eastAsia="Times New Roman" w:hAnsi="Calibri" w:cs="Calibri"/>
                <w:kern w:val="0"/>
                <w:sz w:val="16"/>
                <w:szCs w:val="16"/>
                <w14:ligatures w14:val="none"/>
              </w:rPr>
              <w:t>Pertamina</w:t>
            </w:r>
            <w:proofErr w:type="spellEnd"/>
            <w:r w:rsidRPr="00E74B51">
              <w:rPr>
                <w:rFonts w:ascii="Calibri" w:eastAsia="Times New Roman" w:hAnsi="Calibri" w:cs="Calibri"/>
                <w:kern w:val="0"/>
                <w:sz w:val="16"/>
                <w:szCs w:val="16"/>
                <w14:ligatures w14:val="none"/>
              </w:rPr>
              <w:t xml:space="preserve"> </w:t>
            </w:r>
            <w:r w:rsidR="002E21C6">
              <w:rPr>
                <w:rFonts w:ascii="Calibri" w:eastAsia="Times New Roman" w:hAnsi="Calibri" w:cs="Calibri"/>
                <w:kern w:val="0"/>
                <w:sz w:val="16"/>
                <w:szCs w:val="16"/>
                <w14:ligatures w14:val="none"/>
              </w:rPr>
              <w:t>currently has</w:t>
            </w:r>
            <w:r w:rsidRPr="00E74B51">
              <w:rPr>
                <w:rFonts w:ascii="Calibri" w:eastAsia="Times New Roman" w:hAnsi="Calibri" w:cs="Calibri"/>
                <w:kern w:val="0"/>
                <w:sz w:val="16"/>
                <w:szCs w:val="16"/>
                <w14:ligatures w14:val="none"/>
              </w:rPr>
              <w:t xml:space="preserve"> 6 (six) operating RU, </w:t>
            </w:r>
            <w:proofErr w:type="spellStart"/>
            <w:r w:rsidRPr="00E74B51">
              <w:rPr>
                <w:rFonts w:ascii="Calibri" w:eastAsia="Times New Roman" w:hAnsi="Calibri" w:cs="Calibri"/>
                <w:kern w:val="0"/>
                <w:sz w:val="16"/>
                <w:szCs w:val="16"/>
                <w14:ligatures w14:val="none"/>
              </w:rPr>
              <w:t>Dumai</w:t>
            </w:r>
            <w:proofErr w:type="spellEnd"/>
            <w:r w:rsidRPr="00E74B51">
              <w:rPr>
                <w:rFonts w:ascii="Calibri" w:eastAsia="Times New Roman" w:hAnsi="Calibri" w:cs="Calibri"/>
                <w:kern w:val="0"/>
                <w:sz w:val="16"/>
                <w:szCs w:val="16"/>
                <w14:ligatures w14:val="none"/>
              </w:rPr>
              <w:t xml:space="preserve">, </w:t>
            </w:r>
            <w:proofErr w:type="spellStart"/>
            <w:r w:rsidRPr="00E74B51">
              <w:rPr>
                <w:rFonts w:ascii="Calibri" w:eastAsia="Times New Roman" w:hAnsi="Calibri" w:cs="Calibri"/>
                <w:kern w:val="0"/>
                <w:sz w:val="16"/>
                <w:szCs w:val="16"/>
                <w14:ligatures w14:val="none"/>
              </w:rPr>
              <w:t>Plajum</w:t>
            </w:r>
            <w:proofErr w:type="spellEnd"/>
            <w:r w:rsidRPr="00E74B51">
              <w:rPr>
                <w:rFonts w:ascii="Calibri" w:eastAsia="Times New Roman" w:hAnsi="Calibri" w:cs="Calibri"/>
                <w:kern w:val="0"/>
                <w:sz w:val="16"/>
                <w:szCs w:val="16"/>
                <w14:ligatures w14:val="none"/>
              </w:rPr>
              <w:t xml:space="preserve"> </w:t>
            </w:r>
            <w:proofErr w:type="spellStart"/>
            <w:r w:rsidRPr="00E74B51">
              <w:rPr>
                <w:rFonts w:ascii="Calibri" w:eastAsia="Times New Roman" w:hAnsi="Calibri" w:cs="Calibri"/>
                <w:kern w:val="0"/>
                <w:sz w:val="16"/>
                <w:szCs w:val="16"/>
                <w14:ligatures w14:val="none"/>
              </w:rPr>
              <w:t>Cilacap</w:t>
            </w:r>
            <w:proofErr w:type="spellEnd"/>
            <w:r w:rsidRPr="00E74B51">
              <w:rPr>
                <w:rFonts w:ascii="Calibri" w:eastAsia="Times New Roman" w:hAnsi="Calibri" w:cs="Calibri"/>
                <w:kern w:val="0"/>
                <w:sz w:val="16"/>
                <w:szCs w:val="16"/>
                <w14:ligatures w14:val="none"/>
              </w:rPr>
              <w:t xml:space="preserve">, </w:t>
            </w:r>
            <w:proofErr w:type="spellStart"/>
            <w:r w:rsidRPr="00E74B51">
              <w:rPr>
                <w:rFonts w:ascii="Calibri" w:eastAsia="Times New Roman" w:hAnsi="Calibri" w:cs="Calibri"/>
                <w:kern w:val="0"/>
                <w:sz w:val="16"/>
                <w:szCs w:val="16"/>
                <w14:ligatures w14:val="none"/>
              </w:rPr>
              <w:t>Balongan</w:t>
            </w:r>
            <w:proofErr w:type="spellEnd"/>
            <w:r w:rsidRPr="00E74B51">
              <w:rPr>
                <w:rFonts w:ascii="Calibri" w:eastAsia="Times New Roman" w:hAnsi="Calibri" w:cs="Calibri"/>
                <w:kern w:val="0"/>
                <w:sz w:val="16"/>
                <w:szCs w:val="16"/>
                <w14:ligatures w14:val="none"/>
              </w:rPr>
              <w:t>, Kasim</w:t>
            </w:r>
            <w:r w:rsidR="002E21C6">
              <w:rPr>
                <w:rFonts w:ascii="Calibri" w:eastAsia="Times New Roman" w:hAnsi="Calibri" w:cs="Calibri"/>
                <w:kern w:val="0"/>
                <w:sz w:val="16"/>
                <w:szCs w:val="16"/>
                <w14:ligatures w14:val="none"/>
              </w:rPr>
              <w:t>,</w:t>
            </w:r>
            <w:r w:rsidRPr="00E74B51">
              <w:rPr>
                <w:rFonts w:ascii="Calibri" w:eastAsia="Times New Roman" w:hAnsi="Calibri" w:cs="Calibri"/>
                <w:kern w:val="0"/>
                <w:sz w:val="16"/>
                <w:szCs w:val="16"/>
                <w14:ligatures w14:val="none"/>
              </w:rPr>
              <w:t xml:space="preserve"> and Balikpapan. </w:t>
            </w:r>
          </w:p>
          <w:p w14:paraId="01A98CD8" w14:textId="581EAC91" w:rsidR="006D5634" w:rsidRPr="00E74B51" w:rsidRDefault="006D4098" w:rsidP="009D7338">
            <w:pPr>
              <w:spacing w:after="0" w:line="240" w:lineRule="auto"/>
              <w:ind w:right="83"/>
              <w:jc w:val="both"/>
              <w:textAlignment w:val="baseline"/>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 </w:t>
            </w:r>
          </w:p>
        </w:tc>
        <w:tc>
          <w:tcPr>
            <w:tcW w:w="7290" w:type="dxa"/>
            <w:tcBorders>
              <w:top w:val="single" w:sz="6" w:space="0" w:color="666666"/>
              <w:left w:val="single" w:sz="6" w:space="0" w:color="666666"/>
              <w:bottom w:val="single" w:sz="6" w:space="0" w:color="666666"/>
              <w:right w:val="single" w:sz="6" w:space="0" w:color="666666"/>
            </w:tcBorders>
            <w:shd w:val="clear" w:color="auto" w:fill="auto"/>
            <w:hideMark/>
          </w:tcPr>
          <w:p w14:paraId="3203F02B" w14:textId="62ED9606" w:rsidR="009D7338" w:rsidRPr="00E74B51" w:rsidRDefault="009D7338" w:rsidP="00690879">
            <w:pPr>
              <w:numPr>
                <w:ilvl w:val="0"/>
                <w:numId w:val="12"/>
              </w:numPr>
              <w:spacing w:after="0" w:line="240" w:lineRule="auto"/>
              <w:ind w:left="310" w:right="83" w:hanging="310"/>
              <w:textAlignment w:val="baseline"/>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Fully completion of the </w:t>
            </w:r>
            <w:proofErr w:type="spellStart"/>
            <w:r w:rsidRPr="00E74B51">
              <w:rPr>
                <w:rFonts w:ascii="Calibri" w:eastAsia="Times New Roman" w:hAnsi="Calibri" w:cs="Calibri"/>
                <w:kern w:val="0"/>
                <w:sz w:val="16"/>
                <w:szCs w:val="16"/>
                <w14:ligatures w14:val="none"/>
              </w:rPr>
              <w:t>Pertamina</w:t>
            </w:r>
            <w:proofErr w:type="spellEnd"/>
            <w:r w:rsidRPr="00E74B51">
              <w:rPr>
                <w:rFonts w:ascii="Calibri" w:eastAsia="Times New Roman" w:hAnsi="Calibri" w:cs="Calibri"/>
                <w:kern w:val="0"/>
                <w:sz w:val="16"/>
                <w:szCs w:val="16"/>
                <w14:ligatures w14:val="none"/>
              </w:rPr>
              <w:t xml:space="preserve"> Refinery Development Plan</w:t>
            </w:r>
            <w:r w:rsidR="00FB0E83">
              <w:rPr>
                <w:rFonts w:ascii="Calibri" w:eastAsia="Times New Roman" w:hAnsi="Calibri" w:cs="Calibri"/>
                <w:kern w:val="0"/>
                <w:sz w:val="16"/>
                <w:szCs w:val="16"/>
                <w14:ligatures w14:val="none"/>
              </w:rPr>
              <w:t xml:space="preserve"> and Grass Root Refinery Plan</w:t>
            </w:r>
          </w:p>
          <w:p w14:paraId="53EB022D" w14:textId="654A6CB8" w:rsidR="009D7338" w:rsidRPr="00E74B51" w:rsidRDefault="009D7338" w:rsidP="00690879">
            <w:pPr>
              <w:numPr>
                <w:ilvl w:val="0"/>
                <w:numId w:val="12"/>
              </w:numPr>
              <w:spacing w:after="0" w:line="240" w:lineRule="auto"/>
              <w:ind w:left="310" w:right="83" w:hanging="310"/>
              <w:textAlignment w:val="baseline"/>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Refinery facility </w:t>
            </w:r>
            <w:r w:rsidR="002E21C6">
              <w:rPr>
                <w:rFonts w:ascii="Calibri" w:eastAsia="Times New Roman" w:hAnsi="Calibri" w:cs="Calibri"/>
                <w:kern w:val="0"/>
                <w:sz w:val="16"/>
                <w:szCs w:val="16"/>
                <w14:ligatures w14:val="none"/>
              </w:rPr>
              <w:t>accommodates</w:t>
            </w:r>
            <w:r w:rsidRPr="00E74B51">
              <w:rPr>
                <w:rFonts w:ascii="Calibri" w:eastAsia="Times New Roman" w:hAnsi="Calibri" w:cs="Calibri"/>
                <w:kern w:val="0"/>
                <w:sz w:val="16"/>
                <w:szCs w:val="16"/>
                <w14:ligatures w14:val="none"/>
              </w:rPr>
              <w:t xml:space="preserve"> biofuel, which also </w:t>
            </w:r>
            <w:r w:rsidR="002E21C6">
              <w:rPr>
                <w:rFonts w:ascii="Calibri" w:eastAsia="Times New Roman" w:hAnsi="Calibri" w:cs="Calibri"/>
                <w:kern w:val="0"/>
                <w:sz w:val="16"/>
                <w:szCs w:val="16"/>
                <w14:ligatures w14:val="none"/>
              </w:rPr>
              <w:t>includes</w:t>
            </w:r>
            <w:r w:rsidRPr="00E74B51">
              <w:rPr>
                <w:rFonts w:ascii="Calibri" w:eastAsia="Times New Roman" w:hAnsi="Calibri" w:cs="Calibri"/>
                <w:kern w:val="0"/>
                <w:sz w:val="16"/>
                <w:szCs w:val="16"/>
                <w14:ligatures w14:val="none"/>
              </w:rPr>
              <w:t xml:space="preserve"> Sustainable Aviation Fuel</w:t>
            </w:r>
          </w:p>
          <w:p w14:paraId="326729ED" w14:textId="77777777" w:rsidR="009D7338" w:rsidRPr="00E74B51" w:rsidRDefault="009D7338" w:rsidP="009D7338">
            <w:pPr>
              <w:spacing w:after="0" w:line="240" w:lineRule="auto"/>
              <w:ind w:right="83"/>
              <w:textAlignment w:val="baseline"/>
              <w:rPr>
                <w:rFonts w:ascii="Calibri" w:eastAsia="Times New Roman" w:hAnsi="Calibri" w:cs="Calibri"/>
                <w:kern w:val="0"/>
                <w:sz w:val="16"/>
                <w:szCs w:val="16"/>
                <w14:ligatures w14:val="none"/>
              </w:rPr>
            </w:pPr>
          </w:p>
          <w:p w14:paraId="5935B917" w14:textId="77777777" w:rsidR="003D6D0B" w:rsidRPr="00E74B51" w:rsidRDefault="003D6D0B" w:rsidP="00D967B7">
            <w:pPr>
              <w:jc w:val="both"/>
              <w:rPr>
                <w:rFonts w:ascii="Calibri" w:eastAsia="Times New Roman" w:hAnsi="Calibri" w:cs="Calibri"/>
                <w:kern w:val="0"/>
                <w:sz w:val="16"/>
                <w:szCs w:val="16"/>
                <w14:ligatures w14:val="none"/>
              </w:rPr>
            </w:pPr>
          </w:p>
          <w:p w14:paraId="0106309B" w14:textId="1669265D" w:rsidR="00881335" w:rsidRPr="00E74B51" w:rsidRDefault="00881335" w:rsidP="00D967B7">
            <w:pPr>
              <w:spacing w:after="0" w:line="240" w:lineRule="auto"/>
              <w:ind w:left="795"/>
              <w:textAlignment w:val="baseline"/>
              <w:rPr>
                <w:rFonts w:ascii="Calibri" w:eastAsia="Times New Roman" w:hAnsi="Calibri" w:cs="Calibri"/>
                <w:kern w:val="0"/>
                <w:sz w:val="16"/>
                <w:szCs w:val="16"/>
                <w14:ligatures w14:val="none"/>
              </w:rPr>
            </w:pPr>
          </w:p>
        </w:tc>
      </w:tr>
      <w:tr w:rsidR="00881335" w:rsidRPr="00B87E6D" w14:paraId="554D2B23" w14:textId="77777777" w:rsidTr="00717B1E">
        <w:trPr>
          <w:trHeight w:val="285"/>
        </w:trPr>
        <w:tc>
          <w:tcPr>
            <w:tcW w:w="1481" w:type="dxa"/>
            <w:tcBorders>
              <w:top w:val="single" w:sz="6" w:space="0" w:color="666666"/>
              <w:left w:val="single" w:sz="6" w:space="0" w:color="666666"/>
              <w:bottom w:val="single" w:sz="6" w:space="0" w:color="666666"/>
              <w:right w:val="single" w:sz="6" w:space="0" w:color="666666"/>
            </w:tcBorders>
            <w:shd w:val="clear" w:color="auto" w:fill="CCCCCC"/>
            <w:hideMark/>
          </w:tcPr>
          <w:p w14:paraId="79395624" w14:textId="77777777" w:rsidR="00881335" w:rsidRPr="00E74B51" w:rsidRDefault="00881335" w:rsidP="00881335">
            <w:pPr>
              <w:spacing w:after="0" w:line="240" w:lineRule="auto"/>
              <w:textAlignment w:val="baseline"/>
              <w:rPr>
                <w:rFonts w:ascii="Calibri" w:eastAsia="Times New Roman" w:hAnsi="Calibri" w:cs="Calibri"/>
                <w:b/>
                <w:bCs/>
                <w:kern w:val="0"/>
                <w:sz w:val="16"/>
                <w:szCs w:val="16"/>
                <w14:ligatures w14:val="none"/>
              </w:rPr>
            </w:pPr>
            <w:r w:rsidRPr="00E74B51">
              <w:rPr>
                <w:rFonts w:ascii="Calibri" w:eastAsia="Times New Roman" w:hAnsi="Calibri" w:cs="Calibri"/>
                <w:b/>
                <w:bCs/>
                <w:kern w:val="0"/>
                <w:sz w:val="16"/>
                <w:szCs w:val="16"/>
                <w14:ligatures w14:val="none"/>
              </w:rPr>
              <w:lastRenderedPageBreak/>
              <w:t>Fossil Fuel Supply </w:t>
            </w:r>
          </w:p>
        </w:tc>
        <w:tc>
          <w:tcPr>
            <w:tcW w:w="4001" w:type="dxa"/>
            <w:tcBorders>
              <w:top w:val="single" w:sz="6" w:space="0" w:color="666666"/>
              <w:left w:val="single" w:sz="6" w:space="0" w:color="666666"/>
              <w:bottom w:val="single" w:sz="6" w:space="0" w:color="666666"/>
              <w:right w:val="single" w:sz="6" w:space="0" w:color="666666"/>
            </w:tcBorders>
            <w:shd w:val="clear" w:color="auto" w:fill="CCCCCC"/>
            <w:hideMark/>
          </w:tcPr>
          <w:p w14:paraId="6593ED87" w14:textId="6F76C7AE" w:rsidR="00881335" w:rsidRPr="00E74B51" w:rsidRDefault="001C5067" w:rsidP="00690879">
            <w:pPr>
              <w:pStyle w:val="ListParagraph"/>
              <w:numPr>
                <w:ilvl w:val="0"/>
                <w:numId w:val="16"/>
              </w:numPr>
              <w:spacing w:after="0" w:line="240" w:lineRule="auto"/>
              <w:ind w:left="403"/>
              <w:textAlignment w:val="baseline"/>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Coal </w:t>
            </w:r>
            <w:r w:rsidR="002E21C6">
              <w:rPr>
                <w:rFonts w:ascii="Calibri" w:eastAsia="Times New Roman" w:hAnsi="Calibri" w:cs="Calibri"/>
                <w:kern w:val="0"/>
                <w:sz w:val="16"/>
                <w:szCs w:val="16"/>
                <w14:ligatures w14:val="none"/>
              </w:rPr>
              <w:t>is</w:t>
            </w:r>
            <w:r w:rsidRPr="00E74B51">
              <w:rPr>
                <w:rFonts w:ascii="Calibri" w:eastAsia="Times New Roman" w:hAnsi="Calibri" w:cs="Calibri"/>
                <w:kern w:val="0"/>
                <w:sz w:val="16"/>
                <w:szCs w:val="16"/>
                <w14:ligatures w14:val="none"/>
              </w:rPr>
              <w:t xml:space="preserve"> </w:t>
            </w:r>
            <w:proofErr w:type="gramStart"/>
            <w:r w:rsidRPr="00E74B51">
              <w:rPr>
                <w:rFonts w:ascii="Calibri" w:eastAsia="Times New Roman" w:hAnsi="Calibri" w:cs="Calibri"/>
                <w:kern w:val="0"/>
                <w:sz w:val="16"/>
                <w:szCs w:val="16"/>
                <w14:ligatures w14:val="none"/>
              </w:rPr>
              <w:t>main</w:t>
            </w:r>
            <w:proofErr w:type="gramEnd"/>
            <w:r w:rsidRPr="00E74B51">
              <w:rPr>
                <w:rFonts w:ascii="Calibri" w:eastAsia="Times New Roman" w:hAnsi="Calibri" w:cs="Calibri"/>
                <w:kern w:val="0"/>
                <w:sz w:val="16"/>
                <w:szCs w:val="16"/>
                <w14:ligatures w14:val="none"/>
              </w:rPr>
              <w:t xml:space="preserve"> input </w:t>
            </w:r>
            <w:r w:rsidR="002E21C6">
              <w:rPr>
                <w:rFonts w:ascii="Calibri" w:eastAsia="Times New Roman" w:hAnsi="Calibri" w:cs="Calibri"/>
                <w:kern w:val="0"/>
                <w:sz w:val="16"/>
                <w:szCs w:val="16"/>
                <w14:ligatures w14:val="none"/>
              </w:rPr>
              <w:t>of</w:t>
            </w:r>
            <w:r w:rsidRPr="00E74B51">
              <w:rPr>
                <w:rFonts w:ascii="Calibri" w:eastAsia="Times New Roman" w:hAnsi="Calibri" w:cs="Calibri"/>
                <w:kern w:val="0"/>
                <w:sz w:val="16"/>
                <w:szCs w:val="16"/>
                <w14:ligatures w14:val="none"/>
              </w:rPr>
              <w:t xml:space="preserve"> electricity. Seeing the trends fr</w:t>
            </w:r>
            <w:r w:rsidR="00F657D9" w:rsidRPr="00E74B51">
              <w:rPr>
                <w:rFonts w:ascii="Calibri" w:eastAsia="Times New Roman" w:hAnsi="Calibri" w:cs="Calibri"/>
                <w:kern w:val="0"/>
                <w:sz w:val="16"/>
                <w:szCs w:val="16"/>
                <w14:ligatures w14:val="none"/>
              </w:rPr>
              <w:t xml:space="preserve">om 2010-2021 </w:t>
            </w:r>
            <w:r w:rsidR="006652FE" w:rsidRPr="00E74B51">
              <w:rPr>
                <w:rFonts w:ascii="Calibri" w:eastAsia="Times New Roman" w:hAnsi="Calibri" w:cs="Calibri"/>
                <w:kern w:val="0"/>
                <w:sz w:val="16"/>
                <w:szCs w:val="16"/>
                <w14:ligatures w14:val="none"/>
              </w:rPr>
              <w:t xml:space="preserve"> </w:t>
            </w:r>
          </w:p>
          <w:p w14:paraId="54639517" w14:textId="77777777" w:rsidR="00DC7ABC" w:rsidRPr="00E74B51" w:rsidRDefault="00DC7ABC" w:rsidP="00690879">
            <w:pPr>
              <w:pStyle w:val="ListParagraph"/>
              <w:numPr>
                <w:ilvl w:val="0"/>
                <w:numId w:val="16"/>
              </w:numPr>
              <w:spacing w:after="0" w:line="240" w:lineRule="auto"/>
              <w:ind w:left="403"/>
              <w:textAlignment w:val="baseline"/>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Gas is also increasing as export banning is continued</w:t>
            </w:r>
          </w:p>
          <w:p w14:paraId="66BBDC72" w14:textId="77777777" w:rsidR="00983BEE" w:rsidRPr="00E74B51" w:rsidRDefault="00983BEE" w:rsidP="00690879">
            <w:pPr>
              <w:pStyle w:val="ListParagraph"/>
              <w:numPr>
                <w:ilvl w:val="0"/>
                <w:numId w:val="16"/>
              </w:numPr>
              <w:spacing w:after="0" w:line="240" w:lineRule="auto"/>
              <w:ind w:left="403"/>
              <w:textAlignment w:val="baseline"/>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Oil follows historical </w:t>
            </w:r>
            <w:proofErr w:type="gramStart"/>
            <w:r w:rsidRPr="00E74B51">
              <w:rPr>
                <w:rFonts w:ascii="Calibri" w:eastAsia="Times New Roman" w:hAnsi="Calibri" w:cs="Calibri"/>
                <w:kern w:val="0"/>
                <w:sz w:val="16"/>
                <w:szCs w:val="16"/>
                <w14:ligatures w14:val="none"/>
              </w:rPr>
              <w:t>trends</w:t>
            </w:r>
            <w:proofErr w:type="gramEnd"/>
            <w:r w:rsidRPr="00E74B51">
              <w:rPr>
                <w:rFonts w:ascii="Calibri" w:eastAsia="Times New Roman" w:hAnsi="Calibri" w:cs="Calibri"/>
                <w:kern w:val="0"/>
                <w:sz w:val="16"/>
                <w:szCs w:val="16"/>
                <w14:ligatures w14:val="none"/>
              </w:rPr>
              <w:t xml:space="preserve"> </w:t>
            </w:r>
          </w:p>
          <w:p w14:paraId="6E2BB6C1" w14:textId="5D9E2E2A" w:rsidR="00983BEE" w:rsidRPr="00E74B51" w:rsidRDefault="00983BEE" w:rsidP="00983BEE">
            <w:pPr>
              <w:spacing w:after="0" w:line="240" w:lineRule="auto"/>
              <w:ind w:left="43"/>
              <w:textAlignment w:val="baseline"/>
              <w:rPr>
                <w:rFonts w:ascii="Calibri" w:eastAsia="Times New Roman" w:hAnsi="Calibri" w:cs="Calibri"/>
                <w:kern w:val="0"/>
                <w:sz w:val="16"/>
                <w:szCs w:val="16"/>
                <w14:ligatures w14:val="none"/>
              </w:rPr>
            </w:pPr>
          </w:p>
        </w:tc>
        <w:tc>
          <w:tcPr>
            <w:tcW w:w="7290" w:type="dxa"/>
            <w:tcBorders>
              <w:top w:val="single" w:sz="6" w:space="0" w:color="666666"/>
              <w:left w:val="single" w:sz="6" w:space="0" w:color="666666"/>
              <w:bottom w:val="single" w:sz="6" w:space="0" w:color="666666"/>
              <w:right w:val="single" w:sz="6" w:space="0" w:color="666666"/>
            </w:tcBorders>
            <w:shd w:val="clear" w:color="auto" w:fill="CCCCCC"/>
            <w:hideMark/>
          </w:tcPr>
          <w:p w14:paraId="5C00D063" w14:textId="77777777" w:rsidR="00881335" w:rsidRPr="00E74B51" w:rsidRDefault="00EA234D" w:rsidP="00690879">
            <w:pPr>
              <w:pStyle w:val="ListParagraph"/>
              <w:numPr>
                <w:ilvl w:val="0"/>
                <w:numId w:val="10"/>
              </w:numPr>
              <w:tabs>
                <w:tab w:val="clear" w:pos="720"/>
              </w:tabs>
              <w:spacing w:after="0"/>
              <w:ind w:left="360"/>
              <w:jc w:val="both"/>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In 2030, target lifting is 1 </w:t>
            </w:r>
            <w:proofErr w:type="spellStart"/>
            <w:r w:rsidRPr="00E74B51">
              <w:rPr>
                <w:rFonts w:ascii="Calibri" w:eastAsia="Times New Roman" w:hAnsi="Calibri" w:cs="Calibri"/>
                <w:kern w:val="0"/>
                <w:sz w:val="16"/>
                <w:szCs w:val="16"/>
                <w14:ligatures w14:val="none"/>
              </w:rPr>
              <w:t>mbopd</w:t>
            </w:r>
            <w:proofErr w:type="spellEnd"/>
            <w:r w:rsidRPr="00E74B51">
              <w:rPr>
                <w:rFonts w:ascii="Calibri" w:eastAsia="Times New Roman" w:hAnsi="Calibri" w:cs="Calibri"/>
                <w:kern w:val="0"/>
                <w:sz w:val="16"/>
                <w:szCs w:val="16"/>
                <w14:ligatures w14:val="none"/>
              </w:rPr>
              <w:t xml:space="preserve"> and </w:t>
            </w:r>
            <w:r w:rsidR="00482A66" w:rsidRPr="00E74B51">
              <w:rPr>
                <w:rFonts w:ascii="Calibri" w:eastAsia="Times New Roman" w:hAnsi="Calibri" w:cs="Calibri"/>
                <w:kern w:val="0"/>
                <w:sz w:val="16"/>
                <w:szCs w:val="16"/>
                <w14:ligatures w14:val="none"/>
              </w:rPr>
              <w:t>12 billion</w:t>
            </w:r>
            <w:r w:rsidR="00F74802" w:rsidRPr="00E74B51">
              <w:rPr>
                <w:rFonts w:ascii="Calibri" w:eastAsia="Times New Roman" w:hAnsi="Calibri" w:cs="Calibri"/>
                <w:kern w:val="0"/>
                <w:sz w:val="16"/>
                <w:szCs w:val="16"/>
                <w14:ligatures w14:val="none"/>
              </w:rPr>
              <w:t xml:space="preserve"> </w:t>
            </w:r>
            <w:r w:rsidR="00482A66" w:rsidRPr="00E74B51">
              <w:rPr>
                <w:rFonts w:ascii="Calibri" w:eastAsia="Times New Roman" w:hAnsi="Calibri" w:cs="Calibri"/>
                <w:kern w:val="0"/>
                <w:sz w:val="16"/>
                <w:szCs w:val="16"/>
                <w14:ligatures w14:val="none"/>
              </w:rPr>
              <w:t>cubic feet</w:t>
            </w:r>
            <w:r w:rsidR="007265CF" w:rsidRPr="00E74B51">
              <w:rPr>
                <w:rFonts w:ascii="Calibri" w:eastAsia="Times New Roman" w:hAnsi="Calibri" w:cs="Calibri"/>
                <w:kern w:val="0"/>
                <w:sz w:val="16"/>
                <w:szCs w:val="16"/>
                <w14:ligatures w14:val="none"/>
              </w:rPr>
              <w:t xml:space="preserve"> per </w:t>
            </w:r>
            <w:proofErr w:type="gramStart"/>
            <w:r w:rsidR="007265CF" w:rsidRPr="00E74B51">
              <w:rPr>
                <w:rFonts w:ascii="Calibri" w:eastAsia="Times New Roman" w:hAnsi="Calibri" w:cs="Calibri"/>
                <w:kern w:val="0"/>
                <w:sz w:val="16"/>
                <w:szCs w:val="16"/>
                <w14:ligatures w14:val="none"/>
              </w:rPr>
              <w:t>day</w:t>
            </w:r>
            <w:proofErr w:type="gramEnd"/>
            <w:r w:rsidR="007265CF" w:rsidRPr="00E74B51">
              <w:rPr>
                <w:rFonts w:ascii="Calibri" w:eastAsia="Times New Roman" w:hAnsi="Calibri" w:cs="Calibri"/>
                <w:kern w:val="0"/>
                <w:sz w:val="16"/>
                <w:szCs w:val="16"/>
                <w14:ligatures w14:val="none"/>
              </w:rPr>
              <w:t xml:space="preserve"> </w:t>
            </w:r>
          </w:p>
          <w:p w14:paraId="73AD2ABB" w14:textId="565F6013" w:rsidR="00D951A0" w:rsidRPr="00E74B51" w:rsidRDefault="00531F66" w:rsidP="00690879">
            <w:pPr>
              <w:pStyle w:val="ListParagraph"/>
              <w:numPr>
                <w:ilvl w:val="0"/>
                <w:numId w:val="10"/>
              </w:numPr>
              <w:tabs>
                <w:tab w:val="clear" w:pos="720"/>
              </w:tabs>
              <w:spacing w:after="0"/>
              <w:ind w:left="360"/>
              <w:jc w:val="both"/>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Oil demand 2050 will </w:t>
            </w:r>
            <w:r w:rsidR="002E21C6">
              <w:rPr>
                <w:rFonts w:ascii="Calibri" w:eastAsia="Times New Roman" w:hAnsi="Calibri" w:cs="Calibri"/>
                <w:kern w:val="0"/>
                <w:sz w:val="16"/>
                <w:szCs w:val="16"/>
                <w14:ligatures w14:val="none"/>
              </w:rPr>
              <w:t>increase by</w:t>
            </w:r>
            <w:r w:rsidRPr="00E74B51">
              <w:rPr>
                <w:rFonts w:ascii="Calibri" w:eastAsia="Times New Roman" w:hAnsi="Calibri" w:cs="Calibri"/>
                <w:kern w:val="0"/>
                <w:sz w:val="16"/>
                <w:szCs w:val="16"/>
                <w14:ligatures w14:val="none"/>
              </w:rPr>
              <w:t xml:space="preserve"> 2505 to 3.97 </w:t>
            </w:r>
            <w:proofErr w:type="spellStart"/>
            <w:r w:rsidRPr="00E74B51">
              <w:rPr>
                <w:rFonts w:ascii="Calibri" w:eastAsia="Times New Roman" w:hAnsi="Calibri" w:cs="Calibri"/>
                <w:kern w:val="0"/>
                <w:sz w:val="16"/>
                <w:szCs w:val="16"/>
                <w14:ligatures w14:val="none"/>
              </w:rPr>
              <w:t>bopd</w:t>
            </w:r>
            <w:proofErr w:type="spellEnd"/>
            <w:r w:rsidRPr="00E74B51">
              <w:rPr>
                <w:rFonts w:ascii="Calibri" w:eastAsia="Times New Roman" w:hAnsi="Calibri" w:cs="Calibri"/>
                <w:kern w:val="0"/>
                <w:sz w:val="16"/>
                <w:szCs w:val="16"/>
                <w14:ligatures w14:val="none"/>
              </w:rPr>
              <w:t xml:space="preserve"> (RUEN), </w:t>
            </w:r>
            <w:r w:rsidR="00607168" w:rsidRPr="00E74B51">
              <w:rPr>
                <w:rFonts w:ascii="Calibri" w:eastAsia="Times New Roman" w:hAnsi="Calibri" w:cs="Calibri"/>
                <w:kern w:val="0"/>
                <w:sz w:val="16"/>
                <w:szCs w:val="16"/>
                <w14:ligatures w14:val="none"/>
              </w:rPr>
              <w:t>while gas demand will still be lower than production. There</w:t>
            </w:r>
            <w:r w:rsidR="00C30A21" w:rsidRPr="00E74B51">
              <w:rPr>
                <w:rFonts w:ascii="Calibri" w:eastAsia="Times New Roman" w:hAnsi="Calibri" w:cs="Calibri"/>
                <w:kern w:val="0"/>
                <w:sz w:val="16"/>
                <w:szCs w:val="16"/>
                <w14:ligatures w14:val="none"/>
              </w:rPr>
              <w:t xml:space="preserve">fore, </w:t>
            </w:r>
            <w:r w:rsidR="00D4291A">
              <w:rPr>
                <w:rFonts w:ascii="Calibri" w:eastAsia="Times New Roman" w:hAnsi="Calibri" w:cs="Calibri"/>
                <w:kern w:val="0"/>
                <w:sz w:val="16"/>
                <w:szCs w:val="16"/>
                <w14:ligatures w14:val="none"/>
              </w:rPr>
              <w:t xml:space="preserve">the </w:t>
            </w:r>
            <w:r w:rsidR="00C30A21" w:rsidRPr="00E74B51">
              <w:rPr>
                <w:rFonts w:ascii="Calibri" w:eastAsia="Times New Roman" w:hAnsi="Calibri" w:cs="Calibri"/>
                <w:kern w:val="0"/>
                <w:sz w:val="16"/>
                <w:szCs w:val="16"/>
                <w14:ligatures w14:val="none"/>
              </w:rPr>
              <w:t xml:space="preserve">revitalization of refinery </w:t>
            </w:r>
            <w:r w:rsidR="001D6086">
              <w:rPr>
                <w:rFonts w:ascii="Calibri" w:eastAsia="Times New Roman" w:hAnsi="Calibri" w:cs="Calibri"/>
                <w:kern w:val="0"/>
                <w:sz w:val="16"/>
                <w:szCs w:val="16"/>
                <w14:ligatures w14:val="none"/>
              </w:rPr>
              <w:t xml:space="preserve">units and </w:t>
            </w:r>
            <w:r w:rsidR="00D4291A">
              <w:rPr>
                <w:rFonts w:ascii="Calibri" w:eastAsia="Times New Roman" w:hAnsi="Calibri" w:cs="Calibri"/>
                <w:kern w:val="0"/>
                <w:sz w:val="16"/>
                <w:szCs w:val="16"/>
                <w14:ligatures w14:val="none"/>
              </w:rPr>
              <w:t xml:space="preserve">the </w:t>
            </w:r>
            <w:r w:rsidR="001D6086">
              <w:rPr>
                <w:rFonts w:ascii="Calibri" w:eastAsia="Times New Roman" w:hAnsi="Calibri" w:cs="Calibri"/>
                <w:kern w:val="0"/>
                <w:sz w:val="16"/>
                <w:szCs w:val="16"/>
                <w14:ligatures w14:val="none"/>
              </w:rPr>
              <w:t>major development of new oil reserves are crucial</w:t>
            </w:r>
            <w:r w:rsidR="00E5791A" w:rsidRPr="00E74B51">
              <w:rPr>
                <w:rFonts w:ascii="Calibri" w:eastAsia="Times New Roman" w:hAnsi="Calibri" w:cs="Calibri"/>
                <w:kern w:val="0"/>
                <w:sz w:val="16"/>
                <w:szCs w:val="16"/>
                <w14:ligatures w14:val="none"/>
              </w:rPr>
              <w:t xml:space="preserve">. </w:t>
            </w:r>
          </w:p>
        </w:tc>
      </w:tr>
      <w:tr w:rsidR="00881335" w:rsidRPr="00B87E6D" w14:paraId="18CC07E4" w14:textId="77777777" w:rsidTr="00717B1E">
        <w:trPr>
          <w:trHeight w:val="270"/>
        </w:trPr>
        <w:tc>
          <w:tcPr>
            <w:tcW w:w="1481" w:type="dxa"/>
            <w:tcBorders>
              <w:top w:val="single" w:sz="6" w:space="0" w:color="666666"/>
              <w:left w:val="single" w:sz="6" w:space="0" w:color="666666"/>
              <w:bottom w:val="single" w:sz="6" w:space="0" w:color="666666"/>
              <w:right w:val="single" w:sz="6" w:space="0" w:color="666666"/>
            </w:tcBorders>
            <w:shd w:val="clear" w:color="auto" w:fill="auto"/>
            <w:hideMark/>
          </w:tcPr>
          <w:p w14:paraId="0C7CCA70" w14:textId="77777777" w:rsidR="00881335" w:rsidRPr="00E74B51" w:rsidRDefault="00881335" w:rsidP="00881335">
            <w:pPr>
              <w:spacing w:after="0" w:line="240" w:lineRule="auto"/>
              <w:textAlignment w:val="baseline"/>
              <w:rPr>
                <w:rFonts w:ascii="Calibri" w:eastAsia="Times New Roman" w:hAnsi="Calibri" w:cs="Calibri"/>
                <w:b/>
                <w:bCs/>
                <w:kern w:val="0"/>
                <w:sz w:val="16"/>
                <w:szCs w:val="16"/>
                <w14:ligatures w14:val="none"/>
              </w:rPr>
            </w:pPr>
            <w:r w:rsidRPr="00E74B51">
              <w:rPr>
                <w:rFonts w:ascii="Calibri" w:eastAsia="Times New Roman" w:hAnsi="Calibri" w:cs="Calibri"/>
                <w:b/>
                <w:bCs/>
                <w:kern w:val="0"/>
                <w:sz w:val="16"/>
                <w:szCs w:val="16"/>
                <w14:ligatures w14:val="none"/>
              </w:rPr>
              <w:t>Climate </w:t>
            </w:r>
          </w:p>
        </w:tc>
        <w:tc>
          <w:tcPr>
            <w:tcW w:w="4001" w:type="dxa"/>
            <w:tcBorders>
              <w:top w:val="single" w:sz="6" w:space="0" w:color="666666"/>
              <w:left w:val="single" w:sz="6" w:space="0" w:color="666666"/>
              <w:bottom w:val="single" w:sz="6" w:space="0" w:color="666666"/>
              <w:right w:val="single" w:sz="6" w:space="0" w:color="666666"/>
            </w:tcBorders>
            <w:shd w:val="clear" w:color="auto" w:fill="auto"/>
            <w:hideMark/>
          </w:tcPr>
          <w:p w14:paraId="0DF72CDF" w14:textId="77777777" w:rsidR="00786572" w:rsidRPr="00E74B51" w:rsidRDefault="00786572" w:rsidP="00690879">
            <w:pPr>
              <w:pStyle w:val="ListParagraph"/>
              <w:numPr>
                <w:ilvl w:val="0"/>
                <w:numId w:val="10"/>
              </w:numPr>
              <w:tabs>
                <w:tab w:val="clear" w:pos="720"/>
              </w:tabs>
              <w:spacing w:after="0"/>
              <w:ind w:left="360"/>
              <w:jc w:val="both"/>
              <w:rPr>
                <w:rFonts w:ascii="Calibri" w:eastAsia="Times New Roman" w:hAnsi="Calibri" w:cs="Calibri"/>
                <w:kern w:val="0"/>
                <w:sz w:val="16"/>
                <w:szCs w:val="16"/>
                <w14:ligatures w14:val="none"/>
              </w:rPr>
            </w:pPr>
            <w:r w:rsidRPr="00E74B51">
              <w:rPr>
                <w:rFonts w:eastAsia="Times New Roman"/>
                <w:kern w:val="0"/>
                <w:sz w:val="16"/>
                <w:szCs w:val="16"/>
                <w14:ligatures w14:val="none"/>
              </w:rPr>
              <w:t>NDC pathway not modeled. </w:t>
            </w:r>
          </w:p>
          <w:p w14:paraId="7D86BDCF" w14:textId="084F37DE" w:rsidR="00881335" w:rsidRPr="00E74B51" w:rsidRDefault="00786572" w:rsidP="00690879">
            <w:pPr>
              <w:pStyle w:val="ListParagraph"/>
              <w:numPr>
                <w:ilvl w:val="0"/>
                <w:numId w:val="10"/>
              </w:numPr>
              <w:tabs>
                <w:tab w:val="clear" w:pos="720"/>
              </w:tabs>
              <w:spacing w:after="0"/>
              <w:ind w:left="360"/>
              <w:jc w:val="both"/>
              <w:rPr>
                <w:rFonts w:ascii="Calibri" w:eastAsia="Times New Roman" w:hAnsi="Calibri" w:cs="Calibri"/>
                <w:kern w:val="0"/>
                <w14:ligatures w14:val="none"/>
              </w:rPr>
            </w:pPr>
            <w:r w:rsidRPr="00E74B51">
              <w:rPr>
                <w:rFonts w:eastAsia="Times New Roman"/>
                <w:kern w:val="0"/>
                <w:sz w:val="16"/>
                <w:szCs w:val="16"/>
                <w14:ligatures w14:val="none"/>
              </w:rPr>
              <w:t>Net-zero energy sector not realized by 2</w:t>
            </w:r>
            <w:r w:rsidR="00410AAC" w:rsidRPr="00E74B51">
              <w:rPr>
                <w:rFonts w:eastAsia="Times New Roman"/>
                <w:kern w:val="0"/>
                <w:sz w:val="16"/>
                <w:szCs w:val="16"/>
                <w14:ligatures w14:val="none"/>
              </w:rPr>
              <w:t>060</w:t>
            </w:r>
          </w:p>
        </w:tc>
        <w:tc>
          <w:tcPr>
            <w:tcW w:w="7290" w:type="dxa"/>
            <w:tcBorders>
              <w:top w:val="single" w:sz="6" w:space="0" w:color="666666"/>
              <w:left w:val="single" w:sz="6" w:space="0" w:color="666666"/>
              <w:bottom w:val="single" w:sz="6" w:space="0" w:color="666666"/>
              <w:right w:val="single" w:sz="6" w:space="0" w:color="666666"/>
            </w:tcBorders>
            <w:shd w:val="clear" w:color="auto" w:fill="auto"/>
            <w:hideMark/>
          </w:tcPr>
          <w:p w14:paraId="352CB479" w14:textId="77777777" w:rsidR="00881335" w:rsidRPr="00E74B51" w:rsidRDefault="00881335" w:rsidP="00690879">
            <w:pPr>
              <w:pStyle w:val="ListParagraph"/>
              <w:numPr>
                <w:ilvl w:val="0"/>
                <w:numId w:val="10"/>
              </w:numPr>
              <w:tabs>
                <w:tab w:val="clear" w:pos="720"/>
              </w:tabs>
              <w:spacing w:after="0"/>
              <w:ind w:left="360"/>
              <w:jc w:val="both"/>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 xml:space="preserve">NDC and Long-term Strategy used as </w:t>
            </w:r>
            <w:proofErr w:type="gramStart"/>
            <w:r w:rsidRPr="00E74B51">
              <w:rPr>
                <w:rFonts w:ascii="Calibri" w:eastAsia="Times New Roman" w:hAnsi="Calibri" w:cs="Calibri"/>
                <w:kern w:val="0"/>
                <w:sz w:val="16"/>
                <w:szCs w:val="16"/>
                <w14:ligatures w14:val="none"/>
              </w:rPr>
              <w:t>guidelines</w:t>
            </w:r>
            <w:proofErr w:type="gramEnd"/>
            <w:r w:rsidRPr="00E74B51">
              <w:rPr>
                <w:rFonts w:ascii="Calibri" w:eastAsia="Times New Roman" w:hAnsi="Calibri" w:cs="Calibri"/>
                <w:kern w:val="0"/>
                <w:sz w:val="16"/>
                <w:szCs w:val="16"/>
                <w14:ligatures w14:val="none"/>
              </w:rPr>
              <w:t> </w:t>
            </w:r>
          </w:p>
          <w:p w14:paraId="0F144C9E" w14:textId="0B599EBF" w:rsidR="00881335" w:rsidRPr="00E74B51" w:rsidRDefault="00881335" w:rsidP="00690879">
            <w:pPr>
              <w:pStyle w:val="ListParagraph"/>
              <w:numPr>
                <w:ilvl w:val="0"/>
                <w:numId w:val="10"/>
              </w:numPr>
              <w:tabs>
                <w:tab w:val="clear" w:pos="720"/>
              </w:tabs>
              <w:spacing w:after="0"/>
              <w:ind w:left="360"/>
              <w:jc w:val="both"/>
              <w:rPr>
                <w:rFonts w:ascii="Calibri" w:eastAsia="Times New Roman" w:hAnsi="Calibri" w:cs="Calibri"/>
                <w:kern w:val="0"/>
                <w:sz w:val="16"/>
                <w:szCs w:val="16"/>
                <w14:ligatures w14:val="none"/>
              </w:rPr>
            </w:pPr>
            <w:r w:rsidRPr="00E74B51">
              <w:rPr>
                <w:rFonts w:ascii="Calibri" w:eastAsia="Times New Roman" w:hAnsi="Calibri" w:cs="Calibri"/>
                <w:kern w:val="0"/>
                <w:sz w:val="16"/>
                <w:szCs w:val="16"/>
                <w14:ligatures w14:val="none"/>
              </w:rPr>
              <w:t>Net-zero electricity sector achieved in 2</w:t>
            </w:r>
            <w:r w:rsidR="007528BC" w:rsidRPr="00E74B51">
              <w:rPr>
                <w:rFonts w:ascii="Calibri" w:eastAsia="Times New Roman" w:hAnsi="Calibri" w:cs="Calibri"/>
                <w:kern w:val="0"/>
                <w:sz w:val="16"/>
                <w:szCs w:val="16"/>
                <w14:ligatures w14:val="none"/>
              </w:rPr>
              <w:t>0</w:t>
            </w:r>
            <w:r w:rsidR="00C04157" w:rsidRPr="00E74B51">
              <w:rPr>
                <w:rFonts w:ascii="Calibri" w:eastAsia="Times New Roman" w:hAnsi="Calibri" w:cs="Calibri"/>
                <w:kern w:val="0"/>
                <w:sz w:val="16"/>
                <w:szCs w:val="16"/>
                <w14:ligatures w14:val="none"/>
              </w:rPr>
              <w:t>60</w:t>
            </w:r>
          </w:p>
        </w:tc>
      </w:tr>
    </w:tbl>
    <w:p w14:paraId="48A61635" w14:textId="77777777" w:rsidR="00214199" w:rsidRDefault="00214199" w:rsidP="009A6784">
      <w:pPr>
        <w:jc w:val="both"/>
        <w:rPr>
          <w:b/>
          <w:bCs/>
        </w:rPr>
        <w:sectPr w:rsidR="00214199" w:rsidSect="00BB440B">
          <w:pgSz w:w="15840" w:h="12240" w:orient="landscape"/>
          <w:pgMar w:top="1440" w:right="1440" w:bottom="1440" w:left="1440" w:header="720" w:footer="720" w:gutter="0"/>
          <w:cols w:space="720"/>
          <w:docGrid w:linePitch="360"/>
        </w:sectPr>
      </w:pPr>
    </w:p>
    <w:p w14:paraId="0E7BD0C0" w14:textId="78AF9AA3" w:rsidR="0090091B" w:rsidRPr="00D17DFE" w:rsidRDefault="65720EE5" w:rsidP="2BDDCB74">
      <w:pPr>
        <w:spacing w:after="0"/>
        <w:jc w:val="both"/>
        <w:rPr>
          <w:b/>
          <w:bCs/>
        </w:rPr>
      </w:pPr>
      <w:r w:rsidRPr="00D17DFE">
        <w:rPr>
          <w:rFonts w:ascii="Calibri" w:eastAsia="Calibri" w:hAnsi="Calibri" w:cs="Calibri"/>
          <w:b/>
          <w:bCs/>
        </w:rPr>
        <w:lastRenderedPageBreak/>
        <w:t xml:space="preserve">SUPPLY </w:t>
      </w:r>
    </w:p>
    <w:p w14:paraId="751C9CE1" w14:textId="2799CBAE" w:rsidR="0090091B" w:rsidRPr="00E4529F" w:rsidRDefault="65720EE5" w:rsidP="2BDDCB74">
      <w:pPr>
        <w:spacing w:after="0"/>
        <w:jc w:val="both"/>
      </w:pPr>
      <w:r w:rsidRPr="2BDDCB74">
        <w:rPr>
          <w:rFonts w:ascii="Calibri" w:eastAsia="Calibri" w:hAnsi="Calibri" w:cs="Calibri"/>
        </w:rPr>
        <w:t xml:space="preserve"> </w:t>
      </w:r>
    </w:p>
    <w:p w14:paraId="5513C230" w14:textId="77777777" w:rsidR="00D17DFE" w:rsidRDefault="65720EE5" w:rsidP="2BDDCB74">
      <w:pPr>
        <w:pStyle w:val="ListParagraph"/>
        <w:numPr>
          <w:ilvl w:val="0"/>
          <w:numId w:val="8"/>
        </w:numPr>
        <w:spacing w:after="0"/>
        <w:ind w:left="270" w:hanging="270"/>
        <w:jc w:val="both"/>
        <w:rPr>
          <w:rFonts w:ascii="Calibri" w:eastAsia="Calibri" w:hAnsi="Calibri" w:cs="Calibri"/>
          <w:b/>
          <w:bCs/>
        </w:rPr>
      </w:pPr>
      <w:r w:rsidRPr="2BDDCB74">
        <w:rPr>
          <w:rFonts w:ascii="Calibri" w:eastAsia="Calibri" w:hAnsi="Calibri" w:cs="Calibri"/>
          <w:b/>
          <w:bCs/>
        </w:rPr>
        <w:t xml:space="preserve">Oil Supply </w:t>
      </w:r>
    </w:p>
    <w:p w14:paraId="48249C98" w14:textId="06786DAA" w:rsidR="0090091B" w:rsidRPr="00D17DFE" w:rsidRDefault="65720EE5" w:rsidP="00D17DFE">
      <w:pPr>
        <w:pStyle w:val="ListParagraph"/>
        <w:spacing w:after="0"/>
        <w:ind w:left="270"/>
        <w:jc w:val="both"/>
        <w:rPr>
          <w:rFonts w:ascii="Calibri" w:eastAsia="Calibri" w:hAnsi="Calibri" w:cs="Calibri"/>
          <w:b/>
          <w:bCs/>
        </w:rPr>
      </w:pPr>
      <w:r w:rsidRPr="00D17DFE">
        <w:rPr>
          <w:rFonts w:ascii="Calibri" w:eastAsia="Calibri" w:hAnsi="Calibri" w:cs="Calibri"/>
        </w:rPr>
        <w:t xml:space="preserve">Current oil production lifting is between 600-800 MBOEPD. </w:t>
      </w:r>
      <w:proofErr w:type="gramStart"/>
      <w:r w:rsidRPr="00D17DFE">
        <w:rPr>
          <w:rFonts w:ascii="Calibri" w:eastAsia="Calibri" w:hAnsi="Calibri" w:cs="Calibri"/>
        </w:rPr>
        <w:t>Government</w:t>
      </w:r>
      <w:proofErr w:type="gramEnd"/>
      <w:r w:rsidRPr="00D17DFE">
        <w:rPr>
          <w:rFonts w:ascii="Calibri" w:eastAsia="Calibri" w:hAnsi="Calibri" w:cs="Calibri"/>
        </w:rPr>
        <w:t xml:space="preserve"> is targeting for 1000 MBOEPD lifting in 2030. </w:t>
      </w:r>
    </w:p>
    <w:p w14:paraId="3DECE8BC" w14:textId="405537B3" w:rsidR="0090091B" w:rsidRPr="00E4529F" w:rsidRDefault="0029121B" w:rsidP="0029121B">
      <w:pPr>
        <w:spacing w:after="0"/>
        <w:jc w:val="center"/>
      </w:pPr>
      <w:r w:rsidRPr="00F17F14">
        <w:rPr>
          <w:noProof/>
        </w:rPr>
        <w:drawing>
          <wp:inline distT="0" distB="0" distL="0" distR="0" wp14:anchorId="2A1FA77B" wp14:editId="1B68E0DE">
            <wp:extent cx="4057989" cy="2379733"/>
            <wp:effectExtent l="0" t="0" r="0" b="1905"/>
            <wp:docPr id="726283754" name="Picture 726283754" descr="A graph of 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83754" name="Picture 1" descr="A graph of red bars&#10;&#10;Description automatically generated with medium confidence"/>
                    <pic:cNvPicPr/>
                  </pic:nvPicPr>
                  <pic:blipFill>
                    <a:blip r:embed="rId14"/>
                    <a:stretch>
                      <a:fillRect/>
                    </a:stretch>
                  </pic:blipFill>
                  <pic:spPr>
                    <a:xfrm>
                      <a:off x="0" y="0"/>
                      <a:ext cx="4069899" cy="2386717"/>
                    </a:xfrm>
                    <a:prstGeom prst="rect">
                      <a:avLst/>
                    </a:prstGeom>
                  </pic:spPr>
                </pic:pic>
              </a:graphicData>
            </a:graphic>
          </wp:inline>
        </w:drawing>
      </w:r>
    </w:p>
    <w:p w14:paraId="5354A4D1" w14:textId="6B37C186" w:rsidR="0090091B" w:rsidRPr="00E4529F" w:rsidRDefault="65720EE5" w:rsidP="2BDDCB74">
      <w:pPr>
        <w:spacing w:after="0"/>
        <w:jc w:val="center"/>
      </w:pPr>
      <w:r w:rsidRPr="2BDDCB74">
        <w:rPr>
          <w:rFonts w:ascii="Calibri" w:eastAsia="Calibri" w:hAnsi="Calibri" w:cs="Calibri"/>
        </w:rPr>
        <w:t>Oil Lifting 2015-2023 (</w:t>
      </w:r>
      <w:hyperlink r:id="rId15">
        <w:r w:rsidRPr="2BDDCB74">
          <w:rPr>
            <w:rStyle w:val="Hyperlink"/>
            <w:rFonts w:ascii="Calibri" w:eastAsia="Calibri" w:hAnsi="Calibri" w:cs="Calibri"/>
            <w:color w:val="0563C1"/>
          </w:rPr>
          <w:t>https://www.skkmigas.go.id/</w:t>
        </w:r>
      </w:hyperlink>
      <w:r w:rsidRPr="2BDDCB74">
        <w:rPr>
          <w:rFonts w:ascii="Calibri" w:eastAsia="Calibri" w:hAnsi="Calibri" w:cs="Calibri"/>
        </w:rPr>
        <w:t xml:space="preserve">) </w:t>
      </w:r>
    </w:p>
    <w:p w14:paraId="2FAACE4D" w14:textId="064FA69D" w:rsidR="0090091B" w:rsidRPr="00E4529F" w:rsidRDefault="65720EE5" w:rsidP="2BDDCB74">
      <w:pPr>
        <w:spacing w:after="0"/>
        <w:jc w:val="center"/>
      </w:pPr>
      <w:r w:rsidRPr="2BDDCB74">
        <w:rPr>
          <w:rFonts w:ascii="Calibri" w:eastAsia="Calibri" w:hAnsi="Calibri" w:cs="Calibri"/>
        </w:rPr>
        <w:t xml:space="preserve"> </w:t>
      </w:r>
    </w:p>
    <w:p w14:paraId="07ED1224" w14:textId="4C36BA36" w:rsidR="0090091B" w:rsidRPr="00E4529F" w:rsidRDefault="65720EE5" w:rsidP="0029121B">
      <w:pPr>
        <w:pStyle w:val="ListParagraph"/>
        <w:spacing w:after="0"/>
        <w:ind w:left="270"/>
        <w:jc w:val="both"/>
      </w:pPr>
      <w:r w:rsidRPr="2BDDCB74">
        <w:rPr>
          <w:rFonts w:ascii="Calibri" w:eastAsia="Calibri" w:hAnsi="Calibri" w:cs="Calibri"/>
        </w:rPr>
        <w:t xml:space="preserve">Oil reserve status: </w:t>
      </w:r>
    </w:p>
    <w:p w14:paraId="09647EEB" w14:textId="6C7EBA54" w:rsidR="0090091B" w:rsidRPr="00E4529F" w:rsidRDefault="65720EE5" w:rsidP="0029121B">
      <w:pPr>
        <w:pStyle w:val="ListParagraph"/>
        <w:numPr>
          <w:ilvl w:val="0"/>
          <w:numId w:val="7"/>
        </w:numPr>
        <w:spacing w:after="0"/>
        <w:ind w:left="720"/>
        <w:jc w:val="both"/>
        <w:rPr>
          <w:rFonts w:ascii="Calibri" w:eastAsia="Calibri" w:hAnsi="Calibri" w:cs="Calibri"/>
        </w:rPr>
      </w:pPr>
      <w:r w:rsidRPr="2BDDCB74">
        <w:rPr>
          <w:rFonts w:ascii="Calibri" w:eastAsia="Calibri" w:hAnsi="Calibri" w:cs="Calibri"/>
        </w:rPr>
        <w:t xml:space="preserve">Oil Proven Reserve is 4.17 </w:t>
      </w:r>
      <w:proofErr w:type="gramStart"/>
      <w:r w:rsidRPr="2BDDCB74">
        <w:rPr>
          <w:rFonts w:ascii="Calibri" w:eastAsia="Calibri" w:hAnsi="Calibri" w:cs="Calibri"/>
        </w:rPr>
        <w:t>Billion</w:t>
      </w:r>
      <w:proofErr w:type="gramEnd"/>
      <w:r w:rsidRPr="2BDDCB74">
        <w:rPr>
          <w:rFonts w:ascii="Calibri" w:eastAsia="Calibri" w:hAnsi="Calibri" w:cs="Calibri"/>
        </w:rPr>
        <w:t xml:space="preserve"> Barrel of crude oil (Status July 2023) </w:t>
      </w:r>
    </w:p>
    <w:p w14:paraId="1458B3CB" w14:textId="77777777" w:rsidR="0029121B" w:rsidRDefault="65720EE5" w:rsidP="0029121B">
      <w:pPr>
        <w:pStyle w:val="ListParagraph"/>
        <w:numPr>
          <w:ilvl w:val="0"/>
          <w:numId w:val="7"/>
        </w:numPr>
        <w:spacing w:after="0"/>
        <w:ind w:left="720"/>
        <w:jc w:val="both"/>
        <w:rPr>
          <w:rFonts w:ascii="Calibri" w:eastAsia="Calibri" w:hAnsi="Calibri" w:cs="Calibri"/>
        </w:rPr>
      </w:pPr>
      <w:proofErr w:type="gramStart"/>
      <w:r w:rsidRPr="2BDDCB74">
        <w:rPr>
          <w:rFonts w:ascii="Calibri" w:eastAsia="Calibri" w:hAnsi="Calibri" w:cs="Calibri"/>
        </w:rPr>
        <w:t>Current</w:t>
      </w:r>
      <w:proofErr w:type="gramEnd"/>
      <w:r w:rsidRPr="2BDDCB74">
        <w:rPr>
          <w:rFonts w:ascii="Calibri" w:eastAsia="Calibri" w:hAnsi="Calibri" w:cs="Calibri"/>
        </w:rPr>
        <w:t xml:space="preserve"> number of basins is 128 units, which comprised of 20 producing basins, 8 drilled basins but not yet producing, 19 hydrocarbon indicated basins, 13 drilled but no discovery, and 68 undrilled basins</w:t>
      </w:r>
      <w:r w:rsidR="0029121B">
        <w:rPr>
          <w:rFonts w:ascii="Calibri" w:eastAsia="Calibri" w:hAnsi="Calibri" w:cs="Calibri"/>
        </w:rPr>
        <w:t>.</w:t>
      </w:r>
    </w:p>
    <w:p w14:paraId="1CFF6170" w14:textId="194F5ABD" w:rsidR="0090091B" w:rsidRPr="0029121B" w:rsidRDefault="65720EE5" w:rsidP="0029121B">
      <w:pPr>
        <w:pStyle w:val="ListParagraph"/>
        <w:numPr>
          <w:ilvl w:val="0"/>
          <w:numId w:val="7"/>
        </w:numPr>
        <w:spacing w:after="0"/>
        <w:ind w:left="720"/>
        <w:jc w:val="both"/>
        <w:rPr>
          <w:rFonts w:ascii="Calibri" w:eastAsia="Calibri" w:hAnsi="Calibri" w:cs="Calibri"/>
        </w:rPr>
      </w:pPr>
      <w:r w:rsidRPr="0029121B">
        <w:rPr>
          <w:rFonts w:ascii="Calibri" w:eastAsia="Calibri" w:hAnsi="Calibri" w:cs="Calibri"/>
        </w:rPr>
        <w:t xml:space="preserve">Onstream Project in 2023: </w:t>
      </w:r>
    </w:p>
    <w:p w14:paraId="31821AE1" w14:textId="3A3E6EF5" w:rsidR="0090091B" w:rsidRPr="00E4529F" w:rsidRDefault="65720EE5" w:rsidP="000E1D16">
      <w:pPr>
        <w:pStyle w:val="ListParagraph"/>
        <w:numPr>
          <w:ilvl w:val="1"/>
          <w:numId w:val="20"/>
        </w:numPr>
        <w:spacing w:after="0"/>
        <w:ind w:left="1170"/>
        <w:jc w:val="both"/>
        <w:rPr>
          <w:rFonts w:ascii="Calibri" w:eastAsia="Calibri" w:hAnsi="Calibri" w:cs="Calibri"/>
        </w:rPr>
      </w:pPr>
      <w:r w:rsidRPr="2BDDCB74">
        <w:rPr>
          <w:rFonts w:ascii="Calibri" w:eastAsia="Calibri" w:hAnsi="Calibri" w:cs="Calibri"/>
        </w:rPr>
        <w:t xml:space="preserve">FOREL BRONANG, 10,000 </w:t>
      </w:r>
      <w:proofErr w:type="spellStart"/>
      <w:r w:rsidRPr="2BDDCB74">
        <w:rPr>
          <w:rFonts w:ascii="Calibri" w:eastAsia="Calibri" w:hAnsi="Calibri" w:cs="Calibri"/>
        </w:rPr>
        <w:t>bopd</w:t>
      </w:r>
      <w:proofErr w:type="spellEnd"/>
      <w:r w:rsidRPr="2BDDCB74">
        <w:rPr>
          <w:rFonts w:ascii="Calibri" w:eastAsia="Calibri" w:hAnsi="Calibri" w:cs="Calibri"/>
        </w:rPr>
        <w:t>, 43 MMscfd, November 2023</w:t>
      </w:r>
    </w:p>
    <w:p w14:paraId="0EFD3507" w14:textId="113271CF" w:rsidR="0090091B" w:rsidRPr="00E4529F" w:rsidRDefault="65720EE5" w:rsidP="000E1D16">
      <w:pPr>
        <w:pStyle w:val="ListParagraph"/>
        <w:numPr>
          <w:ilvl w:val="1"/>
          <w:numId w:val="20"/>
        </w:numPr>
        <w:spacing w:after="0"/>
        <w:ind w:left="1170"/>
        <w:jc w:val="both"/>
        <w:rPr>
          <w:rFonts w:ascii="Calibri" w:eastAsia="Calibri" w:hAnsi="Calibri" w:cs="Calibri"/>
        </w:rPr>
      </w:pPr>
      <w:r w:rsidRPr="2BDDCB74">
        <w:rPr>
          <w:rFonts w:ascii="Calibri" w:eastAsia="Calibri" w:hAnsi="Calibri" w:cs="Calibri"/>
        </w:rPr>
        <w:t xml:space="preserve">SP JATIASRI, </w:t>
      </w:r>
      <w:proofErr w:type="spellStart"/>
      <w:r w:rsidRPr="2BDDCB74">
        <w:rPr>
          <w:rFonts w:ascii="Calibri" w:eastAsia="Calibri" w:hAnsi="Calibri" w:cs="Calibri"/>
        </w:rPr>
        <w:t>Pertamina</w:t>
      </w:r>
      <w:proofErr w:type="spellEnd"/>
      <w:r w:rsidRPr="2BDDCB74">
        <w:rPr>
          <w:rFonts w:ascii="Calibri" w:eastAsia="Calibri" w:hAnsi="Calibri" w:cs="Calibri"/>
        </w:rPr>
        <w:t xml:space="preserve"> EP, 2,900 </w:t>
      </w:r>
      <w:proofErr w:type="spellStart"/>
      <w:r w:rsidRPr="2BDDCB74">
        <w:rPr>
          <w:rFonts w:ascii="Calibri" w:eastAsia="Calibri" w:hAnsi="Calibri" w:cs="Calibri"/>
        </w:rPr>
        <w:t>bopd</w:t>
      </w:r>
      <w:proofErr w:type="spellEnd"/>
      <w:r w:rsidRPr="2BDDCB74">
        <w:rPr>
          <w:rFonts w:ascii="Calibri" w:eastAsia="Calibri" w:hAnsi="Calibri" w:cs="Calibri"/>
        </w:rPr>
        <w:t xml:space="preserve">, 16 </w:t>
      </w:r>
      <w:proofErr w:type="spellStart"/>
      <w:r w:rsidRPr="2BDDCB74">
        <w:rPr>
          <w:rFonts w:ascii="Calibri" w:eastAsia="Calibri" w:hAnsi="Calibri" w:cs="Calibri"/>
        </w:rPr>
        <w:t>MMcfd</w:t>
      </w:r>
      <w:proofErr w:type="spellEnd"/>
      <w:r w:rsidRPr="2BDDCB74">
        <w:rPr>
          <w:rFonts w:ascii="Calibri" w:eastAsia="Calibri" w:hAnsi="Calibri" w:cs="Calibri"/>
        </w:rPr>
        <w:t xml:space="preserve">, December 2023 </w:t>
      </w:r>
    </w:p>
    <w:p w14:paraId="72C7B8F2" w14:textId="2FDE2594" w:rsidR="0090091B" w:rsidRPr="00E4529F" w:rsidRDefault="65720EE5" w:rsidP="000E1D16">
      <w:pPr>
        <w:pStyle w:val="ListParagraph"/>
        <w:numPr>
          <w:ilvl w:val="1"/>
          <w:numId w:val="20"/>
        </w:numPr>
        <w:spacing w:after="0"/>
        <w:ind w:left="1170"/>
        <w:jc w:val="both"/>
        <w:rPr>
          <w:rFonts w:ascii="Calibri" w:eastAsia="Calibri" w:hAnsi="Calibri" w:cs="Calibri"/>
        </w:rPr>
      </w:pPr>
      <w:r w:rsidRPr="2BDDCB74">
        <w:rPr>
          <w:rFonts w:ascii="Calibri" w:eastAsia="Calibri" w:hAnsi="Calibri" w:cs="Calibri"/>
        </w:rPr>
        <w:t xml:space="preserve">SANGA-SANGA, </w:t>
      </w:r>
      <w:proofErr w:type="spellStart"/>
      <w:r w:rsidRPr="2BDDCB74">
        <w:rPr>
          <w:rFonts w:ascii="Calibri" w:eastAsia="Calibri" w:hAnsi="Calibri" w:cs="Calibri"/>
        </w:rPr>
        <w:t>Pertamina</w:t>
      </w:r>
      <w:proofErr w:type="spellEnd"/>
      <w:r w:rsidRPr="2BDDCB74">
        <w:rPr>
          <w:rFonts w:ascii="Calibri" w:eastAsia="Calibri" w:hAnsi="Calibri" w:cs="Calibri"/>
        </w:rPr>
        <w:t xml:space="preserve"> EP, 2,177 </w:t>
      </w:r>
      <w:proofErr w:type="spellStart"/>
      <w:r w:rsidRPr="2BDDCB74">
        <w:rPr>
          <w:rFonts w:ascii="Calibri" w:eastAsia="Calibri" w:hAnsi="Calibri" w:cs="Calibri"/>
        </w:rPr>
        <w:t>bopd</w:t>
      </w:r>
      <w:proofErr w:type="spellEnd"/>
      <w:r w:rsidRPr="2BDDCB74">
        <w:rPr>
          <w:rFonts w:ascii="Calibri" w:eastAsia="Calibri" w:hAnsi="Calibri" w:cs="Calibri"/>
        </w:rPr>
        <w:t xml:space="preserve">, December 2023 </w:t>
      </w:r>
    </w:p>
    <w:p w14:paraId="6CAF5966" w14:textId="20FA0634" w:rsidR="0090091B" w:rsidRPr="00E4529F" w:rsidRDefault="65720EE5" w:rsidP="000E1D16">
      <w:pPr>
        <w:pStyle w:val="ListParagraph"/>
        <w:numPr>
          <w:ilvl w:val="1"/>
          <w:numId w:val="20"/>
        </w:numPr>
        <w:spacing w:after="0"/>
        <w:ind w:left="1170"/>
        <w:jc w:val="both"/>
        <w:rPr>
          <w:rFonts w:ascii="Calibri" w:eastAsia="Calibri" w:hAnsi="Calibri" w:cs="Calibri"/>
        </w:rPr>
      </w:pPr>
      <w:r w:rsidRPr="2BDDCB74">
        <w:rPr>
          <w:rFonts w:ascii="Calibri" w:eastAsia="Calibri" w:hAnsi="Calibri" w:cs="Calibri"/>
        </w:rPr>
        <w:t xml:space="preserve">YY, PHE ONWJ, 2,000 </w:t>
      </w:r>
      <w:proofErr w:type="spellStart"/>
      <w:r w:rsidRPr="2BDDCB74">
        <w:rPr>
          <w:rFonts w:ascii="Calibri" w:eastAsia="Calibri" w:hAnsi="Calibri" w:cs="Calibri"/>
        </w:rPr>
        <w:t>bopd</w:t>
      </w:r>
      <w:proofErr w:type="spellEnd"/>
      <w:r w:rsidRPr="2BDDCB74">
        <w:rPr>
          <w:rFonts w:ascii="Calibri" w:eastAsia="Calibri" w:hAnsi="Calibri" w:cs="Calibri"/>
        </w:rPr>
        <w:t xml:space="preserve">, August 2023 </w:t>
      </w:r>
    </w:p>
    <w:p w14:paraId="1176324A" w14:textId="4C1CBE5D" w:rsidR="0090091B" w:rsidRPr="00E4529F" w:rsidRDefault="65720EE5" w:rsidP="000E1D16">
      <w:pPr>
        <w:pStyle w:val="ListParagraph"/>
        <w:numPr>
          <w:ilvl w:val="0"/>
          <w:numId w:val="7"/>
        </w:numPr>
        <w:spacing w:after="0"/>
        <w:ind w:left="720"/>
        <w:jc w:val="both"/>
        <w:rPr>
          <w:rFonts w:ascii="Calibri" w:eastAsia="Calibri" w:hAnsi="Calibri" w:cs="Calibri"/>
        </w:rPr>
      </w:pPr>
      <w:r w:rsidRPr="2BDDCB74">
        <w:rPr>
          <w:rFonts w:ascii="Calibri" w:eastAsia="Calibri" w:hAnsi="Calibri" w:cs="Calibri"/>
        </w:rPr>
        <w:t xml:space="preserve">Next Upstream Oil strategic project is HIDAYAH Project, by Petronas </w:t>
      </w:r>
      <w:proofErr w:type="spellStart"/>
      <w:r w:rsidRPr="2BDDCB74">
        <w:rPr>
          <w:rFonts w:ascii="Calibri" w:eastAsia="Calibri" w:hAnsi="Calibri" w:cs="Calibri"/>
        </w:rPr>
        <w:t>Carigali</w:t>
      </w:r>
      <w:proofErr w:type="spellEnd"/>
      <w:r w:rsidRPr="2BDDCB74">
        <w:rPr>
          <w:rFonts w:ascii="Calibri" w:eastAsia="Calibri" w:hAnsi="Calibri" w:cs="Calibri"/>
        </w:rPr>
        <w:t xml:space="preserve"> Madura II Ltd., with capacity 25,726 BOPD which is on stream </w:t>
      </w:r>
      <w:proofErr w:type="spellStart"/>
      <w:r w:rsidRPr="2BDDCB74">
        <w:rPr>
          <w:rFonts w:ascii="Calibri" w:eastAsia="Calibri" w:hAnsi="Calibri" w:cs="Calibri"/>
        </w:rPr>
        <w:t>estimatedly</w:t>
      </w:r>
      <w:proofErr w:type="spellEnd"/>
      <w:r w:rsidRPr="2BDDCB74">
        <w:rPr>
          <w:rFonts w:ascii="Calibri" w:eastAsia="Calibri" w:hAnsi="Calibri" w:cs="Calibri"/>
        </w:rPr>
        <w:t xml:space="preserve"> Q1 2027 </w:t>
      </w:r>
    </w:p>
    <w:p w14:paraId="451D760B" w14:textId="0C8F1ED7" w:rsidR="0090091B" w:rsidRPr="00E4529F" w:rsidRDefault="65720EE5" w:rsidP="2BDDCB74">
      <w:pPr>
        <w:spacing w:after="0"/>
        <w:jc w:val="both"/>
      </w:pPr>
      <w:r w:rsidRPr="2BDDCB74">
        <w:rPr>
          <w:rFonts w:ascii="Calibri" w:eastAsia="Calibri" w:hAnsi="Calibri" w:cs="Calibri"/>
        </w:rPr>
        <w:t xml:space="preserve"> </w:t>
      </w:r>
    </w:p>
    <w:p w14:paraId="5C6E6879" w14:textId="04EDA8B5" w:rsidR="0090091B" w:rsidRPr="00E4529F" w:rsidRDefault="65720EE5" w:rsidP="00535A1F">
      <w:pPr>
        <w:pStyle w:val="ListParagraph"/>
        <w:numPr>
          <w:ilvl w:val="0"/>
          <w:numId w:val="8"/>
        </w:numPr>
        <w:spacing w:after="0"/>
        <w:ind w:left="270" w:hanging="270"/>
        <w:jc w:val="both"/>
        <w:rPr>
          <w:rFonts w:ascii="Calibri" w:eastAsia="Calibri" w:hAnsi="Calibri" w:cs="Calibri"/>
          <w:b/>
          <w:bCs/>
        </w:rPr>
      </w:pPr>
      <w:r w:rsidRPr="2BDDCB74">
        <w:rPr>
          <w:rFonts w:ascii="Calibri" w:eastAsia="Calibri" w:hAnsi="Calibri" w:cs="Calibri"/>
          <w:b/>
          <w:bCs/>
        </w:rPr>
        <w:t>Gas Supply</w:t>
      </w:r>
    </w:p>
    <w:p w14:paraId="56935ABF" w14:textId="36525182" w:rsidR="0090091B" w:rsidRDefault="65720EE5" w:rsidP="00535A1F">
      <w:pPr>
        <w:pStyle w:val="ListParagraph"/>
        <w:spacing w:after="0"/>
        <w:ind w:left="270"/>
        <w:jc w:val="both"/>
        <w:rPr>
          <w:rFonts w:ascii="Calibri" w:eastAsia="Calibri" w:hAnsi="Calibri" w:cs="Calibri"/>
        </w:rPr>
      </w:pPr>
      <w:r w:rsidRPr="00535A1F">
        <w:rPr>
          <w:rFonts w:ascii="Calibri" w:eastAsia="Calibri" w:hAnsi="Calibri" w:cs="Calibri"/>
        </w:rPr>
        <w:t xml:space="preserve">Current production is around 6,600 MMSCFD, which is continuously depleting from the previous years. </w:t>
      </w:r>
    </w:p>
    <w:p w14:paraId="718052F6" w14:textId="62FB9330" w:rsidR="00044D14" w:rsidRPr="00E4529F" w:rsidRDefault="00044D14" w:rsidP="00044D14">
      <w:pPr>
        <w:pStyle w:val="ListParagraph"/>
        <w:spacing w:after="0"/>
        <w:ind w:left="270"/>
        <w:jc w:val="center"/>
      </w:pPr>
      <w:r w:rsidRPr="00603169">
        <w:rPr>
          <w:noProof/>
        </w:rPr>
        <w:lastRenderedPageBreak/>
        <w:drawing>
          <wp:inline distT="0" distB="0" distL="0" distR="0" wp14:anchorId="684A80F6" wp14:editId="5E8C2451">
            <wp:extent cx="4065563" cy="2390690"/>
            <wp:effectExtent l="0" t="0" r="0" b="0"/>
            <wp:docPr id="620706780" name="Picture 620706780" descr="A graph with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06780" name="Picture 1" descr="A graph with red bars&#10;&#10;Description automatically generated"/>
                    <pic:cNvPicPr/>
                  </pic:nvPicPr>
                  <pic:blipFill>
                    <a:blip r:embed="rId16"/>
                    <a:stretch>
                      <a:fillRect/>
                    </a:stretch>
                  </pic:blipFill>
                  <pic:spPr>
                    <a:xfrm>
                      <a:off x="0" y="0"/>
                      <a:ext cx="4078744" cy="2398441"/>
                    </a:xfrm>
                    <a:prstGeom prst="rect">
                      <a:avLst/>
                    </a:prstGeom>
                  </pic:spPr>
                </pic:pic>
              </a:graphicData>
            </a:graphic>
          </wp:inline>
        </w:drawing>
      </w:r>
    </w:p>
    <w:p w14:paraId="371B9D68" w14:textId="7943E9C8" w:rsidR="0090091B" w:rsidRPr="00E4529F" w:rsidRDefault="65720EE5" w:rsidP="2BDDCB74">
      <w:pPr>
        <w:spacing w:after="0"/>
        <w:ind w:left="720"/>
        <w:jc w:val="center"/>
      </w:pPr>
      <w:r w:rsidRPr="2BDDCB74">
        <w:rPr>
          <w:rFonts w:ascii="Calibri" w:eastAsia="Calibri" w:hAnsi="Calibri" w:cs="Calibri"/>
        </w:rPr>
        <w:t>Gas Production 2015 -2023 (</w:t>
      </w:r>
      <w:hyperlink r:id="rId17">
        <w:r w:rsidRPr="2BDDCB74">
          <w:rPr>
            <w:rStyle w:val="Hyperlink"/>
            <w:rFonts w:ascii="Calibri" w:eastAsia="Calibri" w:hAnsi="Calibri" w:cs="Calibri"/>
            <w:color w:val="0563C1"/>
          </w:rPr>
          <w:t>https://www.skkmigas.go.id/</w:t>
        </w:r>
      </w:hyperlink>
      <w:r w:rsidRPr="2BDDCB74">
        <w:rPr>
          <w:rFonts w:ascii="Calibri" w:eastAsia="Calibri" w:hAnsi="Calibri" w:cs="Calibri"/>
        </w:rPr>
        <w:t xml:space="preserve">) </w:t>
      </w:r>
    </w:p>
    <w:p w14:paraId="7AEC17AC" w14:textId="7D238B59" w:rsidR="0090091B" w:rsidRPr="00E4529F" w:rsidRDefault="65720EE5" w:rsidP="2BDDCB74">
      <w:pPr>
        <w:spacing w:after="0"/>
        <w:ind w:left="720"/>
        <w:jc w:val="both"/>
      </w:pPr>
      <w:r w:rsidRPr="2BDDCB74">
        <w:rPr>
          <w:rFonts w:ascii="Calibri" w:eastAsia="Calibri" w:hAnsi="Calibri" w:cs="Calibri"/>
        </w:rPr>
        <w:t xml:space="preserve"> </w:t>
      </w:r>
    </w:p>
    <w:p w14:paraId="364DAEB2" w14:textId="154FB14A" w:rsidR="0090091B" w:rsidRPr="00E4529F" w:rsidRDefault="65720EE5" w:rsidP="00044D14">
      <w:pPr>
        <w:pStyle w:val="ListParagraph"/>
        <w:spacing w:after="0"/>
        <w:ind w:left="270"/>
        <w:jc w:val="both"/>
      </w:pPr>
      <w:r w:rsidRPr="2BDDCB74">
        <w:rPr>
          <w:rFonts w:ascii="Calibri" w:eastAsia="Calibri" w:hAnsi="Calibri" w:cs="Calibri"/>
        </w:rPr>
        <w:t xml:space="preserve">Total Gas Reserve in 2022 is 55 TSCF, but the proven reserves </w:t>
      </w:r>
      <w:proofErr w:type="gramStart"/>
      <w:r w:rsidRPr="2BDDCB74">
        <w:rPr>
          <w:rFonts w:ascii="Calibri" w:eastAsia="Calibri" w:hAnsi="Calibri" w:cs="Calibri"/>
        </w:rPr>
        <w:t>is</w:t>
      </w:r>
      <w:proofErr w:type="gramEnd"/>
      <w:r w:rsidRPr="2BDDCB74">
        <w:rPr>
          <w:rFonts w:ascii="Calibri" w:eastAsia="Calibri" w:hAnsi="Calibri" w:cs="Calibri"/>
        </w:rPr>
        <w:t xml:space="preserve"> on 36 TSCF.  Gas Production target is 12 BSCFD in 2030. Calculation of gas reserves also changes since 2019. Thus, it is difficult to compare the trend of reserves in the last 10 years. The gas reserves trend in 2013-2022 can be seen in Figure below (from Indonesian Energy Outlook 2023):</w:t>
      </w:r>
    </w:p>
    <w:p w14:paraId="04CB21B4" w14:textId="49EF7462" w:rsidR="0090091B" w:rsidRPr="00E4529F" w:rsidRDefault="0090091B" w:rsidP="2BDDCB74">
      <w:pPr>
        <w:spacing w:after="0"/>
        <w:ind w:left="720"/>
        <w:jc w:val="center"/>
      </w:pPr>
    </w:p>
    <w:p w14:paraId="3143F62F" w14:textId="643F7910" w:rsidR="0090091B" w:rsidRPr="00E4529F" w:rsidRDefault="00AF5484" w:rsidP="00AF5484">
      <w:pPr>
        <w:spacing w:after="0"/>
        <w:ind w:left="720"/>
        <w:jc w:val="center"/>
      </w:pPr>
      <w:r w:rsidRPr="005F2E9A">
        <w:rPr>
          <w:noProof/>
        </w:rPr>
        <w:drawing>
          <wp:inline distT="0" distB="0" distL="0" distR="0" wp14:anchorId="721441D6" wp14:editId="0E2EA595">
            <wp:extent cx="3716167" cy="2130949"/>
            <wp:effectExtent l="0" t="0" r="0" b="3175"/>
            <wp:docPr id="742390987" name="Picture 742390987"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0987" name="Picture 1" descr="A graph with numbers and a line&#10;&#10;Description automatically generated"/>
                    <pic:cNvPicPr/>
                  </pic:nvPicPr>
                  <pic:blipFill>
                    <a:blip r:embed="rId18"/>
                    <a:stretch>
                      <a:fillRect/>
                    </a:stretch>
                  </pic:blipFill>
                  <pic:spPr>
                    <a:xfrm>
                      <a:off x="0" y="0"/>
                      <a:ext cx="3724390" cy="2135664"/>
                    </a:xfrm>
                    <a:prstGeom prst="rect">
                      <a:avLst/>
                    </a:prstGeom>
                  </pic:spPr>
                </pic:pic>
              </a:graphicData>
            </a:graphic>
          </wp:inline>
        </w:drawing>
      </w:r>
    </w:p>
    <w:p w14:paraId="0A9B67AE" w14:textId="07D68955" w:rsidR="0090091B" w:rsidRPr="00E4529F" w:rsidRDefault="65720EE5" w:rsidP="2BDDCB74">
      <w:pPr>
        <w:spacing w:after="0"/>
        <w:ind w:left="720"/>
        <w:jc w:val="both"/>
      </w:pPr>
      <w:r w:rsidRPr="2BDDCB74">
        <w:rPr>
          <w:rFonts w:ascii="Calibri" w:eastAsia="Calibri" w:hAnsi="Calibri" w:cs="Calibri"/>
        </w:rPr>
        <w:t xml:space="preserve"> </w:t>
      </w:r>
    </w:p>
    <w:p w14:paraId="07A4C94C" w14:textId="6E5670DA" w:rsidR="0090091B" w:rsidRPr="00E4529F" w:rsidRDefault="65720EE5" w:rsidP="00AF5484">
      <w:pPr>
        <w:pStyle w:val="ListParagraph"/>
        <w:spacing w:after="0"/>
        <w:ind w:left="270"/>
        <w:jc w:val="both"/>
      </w:pPr>
      <w:r w:rsidRPr="2BDDCB74">
        <w:rPr>
          <w:rFonts w:ascii="Calibri" w:eastAsia="Calibri" w:hAnsi="Calibri" w:cs="Calibri"/>
        </w:rPr>
        <w:t xml:space="preserve">Future development of Indonesia Gas Resources is as below: </w:t>
      </w:r>
    </w:p>
    <w:p w14:paraId="6E8137C3" w14:textId="7FE918FE" w:rsidR="0090091B" w:rsidRPr="00E4529F" w:rsidRDefault="0090091B" w:rsidP="2BDDCB74">
      <w:pPr>
        <w:spacing w:after="0"/>
        <w:ind w:left="720"/>
        <w:jc w:val="center"/>
      </w:pPr>
    </w:p>
    <w:p w14:paraId="27A7CEA3" w14:textId="73F537CA" w:rsidR="0090091B" w:rsidRPr="00E4529F" w:rsidRDefault="003C5C3B" w:rsidP="003C5C3B">
      <w:pPr>
        <w:spacing w:after="0"/>
        <w:ind w:left="360" w:hanging="90"/>
        <w:jc w:val="center"/>
      </w:pPr>
      <w:r w:rsidRPr="00AE2D51">
        <w:rPr>
          <w:noProof/>
        </w:rPr>
        <w:lastRenderedPageBreak/>
        <w:drawing>
          <wp:inline distT="0" distB="0" distL="0" distR="0" wp14:anchorId="216A3D24" wp14:editId="35D4E91B">
            <wp:extent cx="5943600" cy="2585085"/>
            <wp:effectExtent l="0" t="0" r="0" b="5715"/>
            <wp:docPr id="218014317" name="Picture 218014317"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14317" name="Picture 1" descr="A map of the world&#10;&#10;Description automatically generated"/>
                    <pic:cNvPicPr/>
                  </pic:nvPicPr>
                  <pic:blipFill>
                    <a:blip r:embed="rId19"/>
                    <a:stretch>
                      <a:fillRect/>
                    </a:stretch>
                  </pic:blipFill>
                  <pic:spPr>
                    <a:xfrm>
                      <a:off x="0" y="0"/>
                      <a:ext cx="5943600" cy="2585085"/>
                    </a:xfrm>
                    <a:prstGeom prst="rect">
                      <a:avLst/>
                    </a:prstGeom>
                  </pic:spPr>
                </pic:pic>
              </a:graphicData>
            </a:graphic>
          </wp:inline>
        </w:drawing>
      </w:r>
      <w:r w:rsidR="65720EE5" w:rsidRPr="2BDDCB74">
        <w:rPr>
          <w:rFonts w:ascii="Calibri" w:eastAsia="Calibri" w:hAnsi="Calibri" w:cs="Calibri"/>
        </w:rPr>
        <w:t xml:space="preserve"> </w:t>
      </w:r>
    </w:p>
    <w:p w14:paraId="40ADC100" w14:textId="7CDA4BF0" w:rsidR="0090091B" w:rsidRPr="00E4529F" w:rsidRDefault="65720EE5" w:rsidP="2BDDCB74">
      <w:pPr>
        <w:spacing w:after="0"/>
        <w:ind w:left="720"/>
        <w:jc w:val="both"/>
      </w:pPr>
      <w:r w:rsidRPr="2BDDCB74">
        <w:rPr>
          <w:rFonts w:ascii="Calibri" w:eastAsia="Calibri" w:hAnsi="Calibri" w:cs="Calibri"/>
        </w:rPr>
        <w:t xml:space="preserve"> </w:t>
      </w:r>
    </w:p>
    <w:p w14:paraId="07D747AB" w14:textId="077AAE0C" w:rsidR="0090091B" w:rsidRPr="00E4529F" w:rsidRDefault="65720EE5" w:rsidP="003C5C3B">
      <w:pPr>
        <w:pStyle w:val="ListParagraph"/>
        <w:spacing w:after="0"/>
        <w:ind w:left="270"/>
        <w:jc w:val="both"/>
      </w:pPr>
      <w:r w:rsidRPr="2BDDCB74">
        <w:rPr>
          <w:rFonts w:ascii="Calibri" w:eastAsia="Calibri" w:hAnsi="Calibri" w:cs="Calibri"/>
        </w:rPr>
        <w:t xml:space="preserve">By developing the gas resources, projection of Indonesia Gas Balance from 2023 to 2032 is as follow: </w:t>
      </w:r>
    </w:p>
    <w:p w14:paraId="7449ED0E" w14:textId="7C18C013" w:rsidR="0090091B" w:rsidRPr="00E4529F" w:rsidRDefault="003B6398" w:rsidP="2BDDCB74">
      <w:pPr>
        <w:spacing w:after="0"/>
        <w:ind w:left="720"/>
        <w:jc w:val="center"/>
      </w:pPr>
      <w:r w:rsidRPr="00430A64">
        <w:rPr>
          <w:noProof/>
        </w:rPr>
        <w:drawing>
          <wp:inline distT="0" distB="0" distL="0" distR="0" wp14:anchorId="5C8D8579" wp14:editId="3C465470">
            <wp:extent cx="3766218" cy="2547606"/>
            <wp:effectExtent l="0" t="0" r="5715" b="5715"/>
            <wp:docPr id="1629425806" name="Picture 1629425806" descr="A graph of a company's prof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25806" name="Picture 1" descr="A graph of a company's profit&#10;&#10;Description automatically generated with medium confidence"/>
                    <pic:cNvPicPr/>
                  </pic:nvPicPr>
                  <pic:blipFill>
                    <a:blip r:embed="rId20"/>
                    <a:stretch>
                      <a:fillRect/>
                    </a:stretch>
                  </pic:blipFill>
                  <pic:spPr>
                    <a:xfrm>
                      <a:off x="0" y="0"/>
                      <a:ext cx="3779952" cy="2556896"/>
                    </a:xfrm>
                    <a:prstGeom prst="rect">
                      <a:avLst/>
                    </a:prstGeom>
                  </pic:spPr>
                </pic:pic>
              </a:graphicData>
            </a:graphic>
          </wp:inline>
        </w:drawing>
      </w:r>
    </w:p>
    <w:p w14:paraId="2ED6ACD4" w14:textId="1920100B" w:rsidR="0090091B" w:rsidRPr="00E4529F" w:rsidRDefault="65720EE5" w:rsidP="2BDDCB74">
      <w:pPr>
        <w:spacing w:after="0"/>
        <w:ind w:left="720"/>
        <w:jc w:val="center"/>
      </w:pPr>
      <w:r w:rsidRPr="2BDDCB74">
        <w:rPr>
          <w:rFonts w:ascii="Calibri" w:eastAsia="Calibri" w:hAnsi="Calibri" w:cs="Calibri"/>
        </w:rPr>
        <w:t xml:space="preserve"> </w:t>
      </w:r>
    </w:p>
    <w:p w14:paraId="3997E2E9" w14:textId="38476159" w:rsidR="0090091B" w:rsidRDefault="65720EE5" w:rsidP="003B6398">
      <w:pPr>
        <w:pStyle w:val="ListParagraph"/>
        <w:spacing w:after="0"/>
        <w:ind w:left="270"/>
        <w:jc w:val="both"/>
        <w:rPr>
          <w:rFonts w:ascii="Calibri" w:eastAsia="Calibri" w:hAnsi="Calibri" w:cs="Calibri"/>
        </w:rPr>
      </w:pPr>
      <w:r w:rsidRPr="2BDDCB74">
        <w:rPr>
          <w:rFonts w:ascii="Calibri" w:eastAsia="Calibri" w:hAnsi="Calibri" w:cs="Calibri"/>
        </w:rPr>
        <w:t xml:space="preserve">While the utilization of gas currently is mostly for domestic use (68%) or 3,686 </w:t>
      </w:r>
      <w:proofErr w:type="spellStart"/>
      <w:r w:rsidRPr="2BDDCB74">
        <w:rPr>
          <w:rFonts w:ascii="Calibri" w:eastAsia="Calibri" w:hAnsi="Calibri" w:cs="Calibri"/>
        </w:rPr>
        <w:t>bbtud</w:t>
      </w:r>
      <w:proofErr w:type="spellEnd"/>
      <w:r w:rsidRPr="2BDDCB74">
        <w:rPr>
          <w:rFonts w:ascii="Calibri" w:eastAsia="Calibri" w:hAnsi="Calibri" w:cs="Calibri"/>
        </w:rPr>
        <w:t xml:space="preserve"> (2022). The policy to prioritize gas domestic utilization shall be continued in the coming years especially due to energy transition program. </w:t>
      </w:r>
    </w:p>
    <w:p w14:paraId="0FED7B75" w14:textId="07853AD8" w:rsidR="001B5119" w:rsidRPr="00E4529F" w:rsidRDefault="001B5119" w:rsidP="001B5119">
      <w:pPr>
        <w:spacing w:after="0"/>
        <w:jc w:val="both"/>
      </w:pPr>
      <w:r>
        <w:lastRenderedPageBreak/>
        <w:tab/>
      </w:r>
      <w:r w:rsidRPr="00CC1ABE">
        <w:rPr>
          <w:noProof/>
        </w:rPr>
        <w:drawing>
          <wp:inline distT="0" distB="0" distL="0" distR="0" wp14:anchorId="1D2F1988" wp14:editId="4D333A78">
            <wp:extent cx="4230674" cy="2814236"/>
            <wp:effectExtent l="0" t="0" r="0" b="5715"/>
            <wp:docPr id="1245450062" name="Picture 1245450062" descr="A graph of gas pr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0062" name="Picture 1" descr="A graph of gas prices&#10;&#10;Description automatically generated"/>
                    <pic:cNvPicPr/>
                  </pic:nvPicPr>
                  <pic:blipFill>
                    <a:blip r:embed="rId21"/>
                    <a:stretch>
                      <a:fillRect/>
                    </a:stretch>
                  </pic:blipFill>
                  <pic:spPr>
                    <a:xfrm>
                      <a:off x="0" y="0"/>
                      <a:ext cx="4249901" cy="2827026"/>
                    </a:xfrm>
                    <a:prstGeom prst="rect">
                      <a:avLst/>
                    </a:prstGeom>
                  </pic:spPr>
                </pic:pic>
              </a:graphicData>
            </a:graphic>
          </wp:inline>
        </w:drawing>
      </w:r>
    </w:p>
    <w:p w14:paraId="3C2D0072" w14:textId="113CB902" w:rsidR="0090091B" w:rsidRPr="00E4529F" w:rsidRDefault="65720EE5" w:rsidP="2BDDCB74">
      <w:pPr>
        <w:spacing w:after="0"/>
        <w:ind w:left="720"/>
        <w:jc w:val="both"/>
      </w:pPr>
      <w:r w:rsidRPr="2BDDCB74">
        <w:rPr>
          <w:rFonts w:ascii="Calibri" w:eastAsia="Calibri" w:hAnsi="Calibri" w:cs="Calibri"/>
        </w:rPr>
        <w:t xml:space="preserve"> </w:t>
      </w:r>
    </w:p>
    <w:p w14:paraId="68385A1F" w14:textId="36DB26A0" w:rsidR="0090091B" w:rsidRPr="00E4529F" w:rsidRDefault="0090091B" w:rsidP="2BDDCB74">
      <w:pPr>
        <w:spacing w:after="0"/>
        <w:ind w:left="720"/>
        <w:jc w:val="both"/>
      </w:pPr>
    </w:p>
    <w:p w14:paraId="761FBFBF" w14:textId="6CA991B2" w:rsidR="0090091B" w:rsidRPr="00E4529F" w:rsidRDefault="65720EE5" w:rsidP="003B6398">
      <w:pPr>
        <w:pStyle w:val="ListParagraph"/>
        <w:spacing w:after="0"/>
        <w:ind w:left="270"/>
        <w:jc w:val="both"/>
      </w:pPr>
      <w:r w:rsidRPr="2BDDCB74">
        <w:rPr>
          <w:rFonts w:ascii="Calibri" w:eastAsia="Calibri" w:hAnsi="Calibri" w:cs="Calibri"/>
        </w:rPr>
        <w:t xml:space="preserve">Where the breakdown of the gas consumption for the industries is as follow: </w:t>
      </w:r>
    </w:p>
    <w:p w14:paraId="3C7EEEE7" w14:textId="651704F6" w:rsidR="0090091B" w:rsidRPr="00E4529F" w:rsidRDefault="65720EE5" w:rsidP="2BDDCB74">
      <w:pPr>
        <w:spacing w:after="0"/>
        <w:ind w:left="720"/>
        <w:jc w:val="both"/>
      </w:pPr>
      <w:r w:rsidRPr="2BDDCB74">
        <w:rPr>
          <w:rFonts w:ascii="Calibri" w:eastAsia="Calibri" w:hAnsi="Calibri" w:cs="Calibri"/>
        </w:rPr>
        <w:t xml:space="preserve"> </w:t>
      </w:r>
    </w:p>
    <w:p w14:paraId="4E3B076B" w14:textId="4D2A46A8" w:rsidR="0090091B" w:rsidRPr="00E4529F" w:rsidRDefault="00DF236D" w:rsidP="00DF236D">
      <w:pPr>
        <w:spacing w:after="0"/>
        <w:ind w:left="270"/>
        <w:jc w:val="both"/>
      </w:pPr>
      <w:r w:rsidRPr="000F03FD">
        <w:rPr>
          <w:noProof/>
        </w:rPr>
        <w:drawing>
          <wp:inline distT="0" distB="0" distL="0" distR="0" wp14:anchorId="69E56D73" wp14:editId="6A6F4349">
            <wp:extent cx="5092811" cy="2320602"/>
            <wp:effectExtent l="0" t="0" r="0" b="3810"/>
            <wp:docPr id="477498395" name="Picture 47749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98395" name=""/>
                    <pic:cNvPicPr/>
                  </pic:nvPicPr>
                  <pic:blipFill>
                    <a:blip r:embed="rId22"/>
                    <a:stretch>
                      <a:fillRect/>
                    </a:stretch>
                  </pic:blipFill>
                  <pic:spPr>
                    <a:xfrm>
                      <a:off x="0" y="0"/>
                      <a:ext cx="5104802" cy="2326066"/>
                    </a:xfrm>
                    <a:prstGeom prst="rect">
                      <a:avLst/>
                    </a:prstGeom>
                  </pic:spPr>
                </pic:pic>
              </a:graphicData>
            </a:graphic>
          </wp:inline>
        </w:drawing>
      </w:r>
    </w:p>
    <w:p w14:paraId="4A2D5601" w14:textId="7F67D956" w:rsidR="0090091B" w:rsidRPr="00E4529F" w:rsidRDefault="65720EE5" w:rsidP="2BDDCB74">
      <w:pPr>
        <w:spacing w:after="0"/>
        <w:ind w:left="720"/>
        <w:jc w:val="both"/>
      </w:pPr>
      <w:r w:rsidRPr="2BDDCB74">
        <w:rPr>
          <w:rFonts w:ascii="Calibri" w:eastAsia="Calibri" w:hAnsi="Calibri" w:cs="Calibri"/>
        </w:rPr>
        <w:t xml:space="preserve"> </w:t>
      </w:r>
    </w:p>
    <w:p w14:paraId="4E8D0B4C" w14:textId="420ADE5F" w:rsidR="0090091B" w:rsidRPr="00E4529F" w:rsidRDefault="65720EE5" w:rsidP="2BDDCB74">
      <w:pPr>
        <w:spacing w:after="0"/>
        <w:ind w:left="720"/>
        <w:jc w:val="both"/>
      </w:pPr>
      <w:r w:rsidRPr="2BDDCB74">
        <w:rPr>
          <w:rFonts w:ascii="Calibri" w:eastAsia="Calibri" w:hAnsi="Calibri" w:cs="Calibri"/>
        </w:rPr>
        <w:t xml:space="preserve"> </w:t>
      </w:r>
    </w:p>
    <w:p w14:paraId="64BBBC34" w14:textId="77777777" w:rsidR="00DF236D" w:rsidRDefault="65720EE5" w:rsidP="00DF236D">
      <w:pPr>
        <w:pStyle w:val="ListParagraph"/>
        <w:spacing w:after="0"/>
        <w:ind w:left="270"/>
        <w:jc w:val="both"/>
        <w:rPr>
          <w:rFonts w:ascii="Calibri" w:eastAsia="Calibri" w:hAnsi="Calibri" w:cs="Calibri"/>
        </w:rPr>
      </w:pPr>
      <w:r w:rsidRPr="2BDDCB74">
        <w:rPr>
          <w:rFonts w:ascii="Calibri" w:eastAsia="Calibri" w:hAnsi="Calibri" w:cs="Calibri"/>
        </w:rPr>
        <w:t xml:space="preserve">Future gas </w:t>
      </w:r>
      <w:proofErr w:type="spellStart"/>
      <w:r w:rsidRPr="2BDDCB74">
        <w:rPr>
          <w:rFonts w:ascii="Calibri" w:eastAsia="Calibri" w:hAnsi="Calibri" w:cs="Calibri"/>
        </w:rPr>
        <w:t>downstreaming</w:t>
      </w:r>
      <w:proofErr w:type="spellEnd"/>
      <w:r w:rsidRPr="2BDDCB74">
        <w:rPr>
          <w:rFonts w:ascii="Calibri" w:eastAsia="Calibri" w:hAnsi="Calibri" w:cs="Calibri"/>
        </w:rPr>
        <w:t xml:space="preserve"> gas is as follow:</w:t>
      </w:r>
    </w:p>
    <w:p w14:paraId="05989CD6" w14:textId="484D334B" w:rsidR="0090091B" w:rsidRPr="00E4529F" w:rsidRDefault="0000472C" w:rsidP="0000472C">
      <w:pPr>
        <w:pStyle w:val="ListParagraph"/>
        <w:spacing w:after="0"/>
        <w:ind w:left="0"/>
        <w:jc w:val="center"/>
      </w:pPr>
      <w:r w:rsidRPr="00374376">
        <w:rPr>
          <w:noProof/>
        </w:rPr>
        <w:lastRenderedPageBreak/>
        <w:drawing>
          <wp:inline distT="0" distB="0" distL="0" distR="0" wp14:anchorId="4B154ECC" wp14:editId="08629079">
            <wp:extent cx="5275691" cy="2688010"/>
            <wp:effectExtent l="0" t="0" r="1270" b="0"/>
            <wp:docPr id="1097268972" name="Picture 1097268972"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68972" name="Picture 1" descr="A map of the world&#10;&#10;Description automatically generated"/>
                    <pic:cNvPicPr/>
                  </pic:nvPicPr>
                  <pic:blipFill>
                    <a:blip r:embed="rId23"/>
                    <a:stretch>
                      <a:fillRect/>
                    </a:stretch>
                  </pic:blipFill>
                  <pic:spPr>
                    <a:xfrm>
                      <a:off x="0" y="0"/>
                      <a:ext cx="5278938" cy="2689664"/>
                    </a:xfrm>
                    <a:prstGeom prst="rect">
                      <a:avLst/>
                    </a:prstGeom>
                  </pic:spPr>
                </pic:pic>
              </a:graphicData>
            </a:graphic>
          </wp:inline>
        </w:drawing>
      </w:r>
    </w:p>
    <w:p w14:paraId="1CF4CA1C" w14:textId="785B797A" w:rsidR="0090091B" w:rsidRPr="00E4529F" w:rsidRDefault="65720EE5" w:rsidP="2BDDCB74">
      <w:pPr>
        <w:spacing w:after="0"/>
        <w:ind w:left="720"/>
        <w:jc w:val="both"/>
      </w:pPr>
      <w:r w:rsidRPr="2BDDCB74">
        <w:rPr>
          <w:rFonts w:ascii="Calibri" w:eastAsia="Calibri" w:hAnsi="Calibri" w:cs="Calibri"/>
        </w:rPr>
        <w:t xml:space="preserve"> </w:t>
      </w:r>
    </w:p>
    <w:p w14:paraId="1300B23A" w14:textId="1B3716B0" w:rsidR="0090091B" w:rsidRPr="00E4529F" w:rsidRDefault="65720EE5" w:rsidP="0000472C">
      <w:pPr>
        <w:pStyle w:val="ListParagraph"/>
        <w:numPr>
          <w:ilvl w:val="0"/>
          <w:numId w:val="8"/>
        </w:numPr>
        <w:spacing w:after="0"/>
        <w:ind w:left="270" w:hanging="270"/>
        <w:jc w:val="both"/>
        <w:rPr>
          <w:rFonts w:ascii="Calibri" w:eastAsia="Calibri" w:hAnsi="Calibri" w:cs="Calibri"/>
          <w:b/>
          <w:bCs/>
        </w:rPr>
      </w:pPr>
      <w:r w:rsidRPr="2BDDCB74">
        <w:rPr>
          <w:rFonts w:ascii="Calibri" w:eastAsia="Calibri" w:hAnsi="Calibri" w:cs="Calibri"/>
          <w:b/>
          <w:bCs/>
        </w:rPr>
        <w:t xml:space="preserve">Coal Supply </w:t>
      </w:r>
    </w:p>
    <w:p w14:paraId="5203419E" w14:textId="39CFD113" w:rsidR="0090091B" w:rsidRPr="00E4529F" w:rsidRDefault="65720EE5" w:rsidP="0000472C">
      <w:pPr>
        <w:pStyle w:val="ListParagraph"/>
        <w:spacing w:after="0"/>
        <w:ind w:left="270"/>
        <w:jc w:val="both"/>
      </w:pPr>
      <w:r w:rsidRPr="2BDDCB74">
        <w:rPr>
          <w:rFonts w:ascii="Calibri" w:eastAsia="Calibri" w:hAnsi="Calibri" w:cs="Calibri"/>
        </w:rPr>
        <w:t xml:space="preserve">Verified Total Coal reserve based on </w:t>
      </w:r>
      <w:hyperlink r:id="rId24">
        <w:r w:rsidRPr="2BDDCB74">
          <w:rPr>
            <w:rStyle w:val="Hyperlink"/>
            <w:rFonts w:ascii="Calibri" w:eastAsia="Calibri" w:hAnsi="Calibri" w:cs="Calibri"/>
            <w:color w:val="0563C1"/>
          </w:rPr>
          <w:t>Indonesia Minerba Balance 2022</w:t>
        </w:r>
      </w:hyperlink>
      <w:r w:rsidRPr="2BDDCB74">
        <w:rPr>
          <w:rFonts w:ascii="Calibri" w:eastAsia="Calibri" w:hAnsi="Calibri" w:cs="Calibri"/>
        </w:rPr>
        <w:t xml:space="preserve"> is 92,139.01 million </w:t>
      </w:r>
      <w:proofErr w:type="spellStart"/>
      <w:r w:rsidRPr="2BDDCB74">
        <w:rPr>
          <w:rFonts w:ascii="Calibri" w:eastAsia="Calibri" w:hAnsi="Calibri" w:cs="Calibri"/>
        </w:rPr>
        <w:t>tonnes</w:t>
      </w:r>
      <w:proofErr w:type="spellEnd"/>
      <w:r w:rsidRPr="2BDDCB74">
        <w:rPr>
          <w:rFonts w:ascii="Calibri" w:eastAsia="Calibri" w:hAnsi="Calibri" w:cs="Calibri"/>
        </w:rPr>
        <w:t xml:space="preserve">, while production in 2022 is 687.43 million </w:t>
      </w:r>
      <w:proofErr w:type="spellStart"/>
      <w:r w:rsidRPr="2BDDCB74">
        <w:rPr>
          <w:rFonts w:ascii="Calibri" w:eastAsia="Calibri" w:hAnsi="Calibri" w:cs="Calibri"/>
        </w:rPr>
        <w:t>tonnes</w:t>
      </w:r>
      <w:proofErr w:type="spellEnd"/>
      <w:r w:rsidRPr="2BDDCB74">
        <w:rPr>
          <w:rFonts w:ascii="Calibri" w:eastAsia="Calibri" w:hAnsi="Calibri" w:cs="Calibri"/>
        </w:rPr>
        <w:t>.</w:t>
      </w:r>
    </w:p>
    <w:p w14:paraId="0F314373" w14:textId="2276E931" w:rsidR="0090091B" w:rsidRPr="00E4529F" w:rsidRDefault="65720EE5" w:rsidP="2BDDCB74">
      <w:pPr>
        <w:spacing w:after="0"/>
        <w:jc w:val="both"/>
      </w:pPr>
      <w:r w:rsidRPr="2BDDCB74">
        <w:rPr>
          <w:rFonts w:ascii="Calibri" w:eastAsia="Calibri" w:hAnsi="Calibri" w:cs="Calibri"/>
        </w:rPr>
        <w:t xml:space="preserve"> </w:t>
      </w:r>
    </w:p>
    <w:tbl>
      <w:tblPr>
        <w:tblStyle w:val="TableGrid"/>
        <w:tblW w:w="9150" w:type="dxa"/>
        <w:tblInd w:w="260" w:type="dxa"/>
        <w:tblLayout w:type="fixed"/>
        <w:tblLook w:val="04A0" w:firstRow="1" w:lastRow="0" w:firstColumn="1" w:lastColumn="0" w:noHBand="0" w:noVBand="1"/>
      </w:tblPr>
      <w:tblGrid>
        <w:gridCol w:w="3870"/>
        <w:gridCol w:w="2640"/>
        <w:gridCol w:w="2640"/>
      </w:tblGrid>
      <w:tr w:rsidR="2BDDCB74" w14:paraId="19CCB1DD" w14:textId="77777777" w:rsidTr="0000472C">
        <w:trPr>
          <w:trHeight w:val="300"/>
        </w:trPr>
        <w:tc>
          <w:tcPr>
            <w:tcW w:w="3870"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tcPr>
          <w:p w14:paraId="578C5F9C" w14:textId="2D20EDB8" w:rsidR="2BDDCB74" w:rsidRDefault="2BDDCB74" w:rsidP="2BDDCB74">
            <w:pPr>
              <w:jc w:val="center"/>
            </w:pPr>
            <w:r w:rsidRPr="2BDDCB74">
              <w:rPr>
                <w:rFonts w:ascii="Calibri" w:eastAsia="Calibri" w:hAnsi="Calibri" w:cs="Calibri"/>
                <w:b/>
                <w:bCs/>
                <w:color w:val="000000" w:themeColor="text1"/>
              </w:rPr>
              <w:t xml:space="preserve">Types of Coal </w:t>
            </w:r>
          </w:p>
        </w:tc>
        <w:tc>
          <w:tcPr>
            <w:tcW w:w="2640"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tcPr>
          <w:p w14:paraId="0C54D915" w14:textId="342926A3" w:rsidR="2BDDCB74" w:rsidRDefault="2BDDCB74" w:rsidP="2BDDCB74">
            <w:pPr>
              <w:jc w:val="center"/>
            </w:pPr>
            <w:r w:rsidRPr="2BDDCB74">
              <w:rPr>
                <w:rFonts w:ascii="Calibri" w:eastAsia="Calibri" w:hAnsi="Calibri" w:cs="Calibri"/>
                <w:b/>
                <w:bCs/>
                <w:color w:val="000000" w:themeColor="text1"/>
              </w:rPr>
              <w:t xml:space="preserve">Resources Amount (million </w:t>
            </w:r>
            <w:proofErr w:type="spellStart"/>
            <w:r w:rsidRPr="2BDDCB74">
              <w:rPr>
                <w:rFonts w:ascii="Calibri" w:eastAsia="Calibri" w:hAnsi="Calibri" w:cs="Calibri"/>
                <w:b/>
                <w:bCs/>
                <w:color w:val="000000" w:themeColor="text1"/>
              </w:rPr>
              <w:t>tonnes</w:t>
            </w:r>
            <w:proofErr w:type="spellEnd"/>
            <w:r w:rsidRPr="2BDDCB74">
              <w:rPr>
                <w:rFonts w:ascii="Calibri" w:eastAsia="Calibri" w:hAnsi="Calibri" w:cs="Calibri"/>
                <w:b/>
                <w:bCs/>
                <w:color w:val="000000" w:themeColor="text1"/>
              </w:rPr>
              <w:t xml:space="preserve">) </w:t>
            </w:r>
          </w:p>
        </w:tc>
        <w:tc>
          <w:tcPr>
            <w:tcW w:w="2640"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tcPr>
          <w:p w14:paraId="28C929CF" w14:textId="540B7E94" w:rsidR="2BDDCB74" w:rsidRDefault="2BDDCB74" w:rsidP="2BDDCB74">
            <w:pPr>
              <w:jc w:val="center"/>
            </w:pPr>
            <w:r w:rsidRPr="2BDDCB74">
              <w:rPr>
                <w:rFonts w:ascii="Calibri" w:eastAsia="Calibri" w:hAnsi="Calibri" w:cs="Calibri"/>
                <w:b/>
                <w:bCs/>
                <w:color w:val="000000" w:themeColor="text1"/>
              </w:rPr>
              <w:t>Verified Reserves</w:t>
            </w:r>
          </w:p>
          <w:p w14:paraId="4D460F40" w14:textId="1FCC0953" w:rsidR="2BDDCB74" w:rsidRDefault="2BDDCB74" w:rsidP="2BDDCB74">
            <w:pPr>
              <w:jc w:val="center"/>
            </w:pPr>
            <w:r w:rsidRPr="2BDDCB74">
              <w:rPr>
                <w:rFonts w:ascii="Calibri" w:eastAsia="Calibri" w:hAnsi="Calibri" w:cs="Calibri"/>
                <w:b/>
                <w:bCs/>
                <w:color w:val="000000" w:themeColor="text1"/>
              </w:rPr>
              <w:t xml:space="preserve">(million </w:t>
            </w:r>
            <w:proofErr w:type="spellStart"/>
            <w:r w:rsidRPr="2BDDCB74">
              <w:rPr>
                <w:rFonts w:ascii="Calibri" w:eastAsia="Calibri" w:hAnsi="Calibri" w:cs="Calibri"/>
                <w:b/>
                <w:bCs/>
                <w:color w:val="000000" w:themeColor="text1"/>
              </w:rPr>
              <w:t>tonnes</w:t>
            </w:r>
            <w:proofErr w:type="spellEnd"/>
            <w:r w:rsidRPr="2BDDCB74">
              <w:rPr>
                <w:rFonts w:ascii="Calibri" w:eastAsia="Calibri" w:hAnsi="Calibri" w:cs="Calibri"/>
                <w:b/>
                <w:bCs/>
                <w:color w:val="000000" w:themeColor="text1"/>
              </w:rPr>
              <w:t xml:space="preserve">) </w:t>
            </w:r>
          </w:p>
        </w:tc>
      </w:tr>
      <w:tr w:rsidR="2BDDCB74" w14:paraId="003B6478" w14:textId="77777777" w:rsidTr="0000472C">
        <w:trPr>
          <w:trHeight w:val="300"/>
        </w:trPr>
        <w:tc>
          <w:tcPr>
            <w:tcW w:w="3870" w:type="dxa"/>
            <w:tcBorders>
              <w:top w:val="single" w:sz="8" w:space="0" w:color="auto"/>
              <w:left w:val="single" w:sz="8" w:space="0" w:color="auto"/>
              <w:bottom w:val="single" w:sz="8" w:space="0" w:color="auto"/>
              <w:right w:val="single" w:sz="8" w:space="0" w:color="auto"/>
            </w:tcBorders>
            <w:tcMar>
              <w:left w:w="108" w:type="dxa"/>
              <w:right w:w="108" w:type="dxa"/>
            </w:tcMar>
          </w:tcPr>
          <w:p w14:paraId="3BAB776E" w14:textId="63F43364" w:rsidR="2BDDCB74" w:rsidRDefault="2BDDCB74" w:rsidP="2BDDCB74">
            <w:pPr>
              <w:jc w:val="both"/>
            </w:pPr>
            <w:r w:rsidRPr="2BDDCB74">
              <w:rPr>
                <w:rFonts w:ascii="Calibri" w:eastAsia="Calibri" w:hAnsi="Calibri" w:cs="Calibri"/>
              </w:rPr>
              <w:t xml:space="preserve">Low Calorie (&lt; 5,100 kal/gr) </w:t>
            </w:r>
          </w:p>
        </w:tc>
        <w:tc>
          <w:tcPr>
            <w:tcW w:w="2640" w:type="dxa"/>
            <w:tcBorders>
              <w:top w:val="single" w:sz="8" w:space="0" w:color="auto"/>
              <w:left w:val="single" w:sz="8" w:space="0" w:color="auto"/>
              <w:bottom w:val="single" w:sz="8" w:space="0" w:color="auto"/>
              <w:right w:val="single" w:sz="8" w:space="0" w:color="auto"/>
            </w:tcBorders>
            <w:tcMar>
              <w:left w:w="108" w:type="dxa"/>
              <w:right w:w="108" w:type="dxa"/>
            </w:tcMar>
          </w:tcPr>
          <w:p w14:paraId="2F8FE5E9" w14:textId="0AB2C7D1" w:rsidR="2BDDCB74" w:rsidRDefault="2BDDCB74" w:rsidP="2BDDCB74">
            <w:pPr>
              <w:jc w:val="center"/>
            </w:pPr>
            <w:r w:rsidRPr="2BDDCB74">
              <w:rPr>
                <w:rFonts w:ascii="Calibri" w:eastAsia="Calibri" w:hAnsi="Calibri" w:cs="Calibri"/>
              </w:rPr>
              <w:t>32,175.77</w:t>
            </w:r>
          </w:p>
        </w:tc>
        <w:tc>
          <w:tcPr>
            <w:tcW w:w="2640" w:type="dxa"/>
            <w:tcBorders>
              <w:top w:val="single" w:sz="8" w:space="0" w:color="auto"/>
              <w:left w:val="single" w:sz="8" w:space="0" w:color="auto"/>
              <w:bottom w:val="single" w:sz="8" w:space="0" w:color="auto"/>
              <w:right w:val="single" w:sz="8" w:space="0" w:color="auto"/>
            </w:tcBorders>
            <w:tcMar>
              <w:left w:w="108" w:type="dxa"/>
              <w:right w:w="108" w:type="dxa"/>
            </w:tcMar>
          </w:tcPr>
          <w:p w14:paraId="259F9FDB" w14:textId="30A4709F" w:rsidR="2BDDCB74" w:rsidRDefault="2BDDCB74" w:rsidP="2BDDCB74">
            <w:pPr>
              <w:jc w:val="center"/>
            </w:pPr>
            <w:r w:rsidRPr="2BDDCB74">
              <w:rPr>
                <w:rFonts w:ascii="Calibri" w:eastAsia="Calibri" w:hAnsi="Calibri" w:cs="Calibri"/>
              </w:rPr>
              <w:t>12,537.85</w:t>
            </w:r>
          </w:p>
        </w:tc>
      </w:tr>
      <w:tr w:rsidR="2BDDCB74" w14:paraId="7E4B07CF" w14:textId="77777777" w:rsidTr="0000472C">
        <w:trPr>
          <w:trHeight w:val="300"/>
        </w:trPr>
        <w:tc>
          <w:tcPr>
            <w:tcW w:w="3870" w:type="dxa"/>
            <w:tcBorders>
              <w:top w:val="single" w:sz="8" w:space="0" w:color="auto"/>
              <w:left w:val="single" w:sz="8" w:space="0" w:color="auto"/>
              <w:bottom w:val="single" w:sz="8" w:space="0" w:color="auto"/>
              <w:right w:val="single" w:sz="8" w:space="0" w:color="auto"/>
            </w:tcBorders>
            <w:tcMar>
              <w:left w:w="108" w:type="dxa"/>
              <w:right w:w="108" w:type="dxa"/>
            </w:tcMar>
          </w:tcPr>
          <w:p w14:paraId="6F181307" w14:textId="635DB25E" w:rsidR="2BDDCB74" w:rsidRDefault="2BDDCB74" w:rsidP="2BDDCB74">
            <w:pPr>
              <w:jc w:val="both"/>
            </w:pPr>
            <w:r w:rsidRPr="2BDDCB74">
              <w:rPr>
                <w:rFonts w:ascii="Calibri" w:eastAsia="Calibri" w:hAnsi="Calibri" w:cs="Calibri"/>
              </w:rPr>
              <w:t xml:space="preserve">Medium Calorie (5,100 – 6,100 kal/gr) </w:t>
            </w:r>
          </w:p>
        </w:tc>
        <w:tc>
          <w:tcPr>
            <w:tcW w:w="2640" w:type="dxa"/>
            <w:tcBorders>
              <w:top w:val="single" w:sz="8" w:space="0" w:color="auto"/>
              <w:left w:val="single" w:sz="8" w:space="0" w:color="auto"/>
              <w:bottom w:val="single" w:sz="8" w:space="0" w:color="auto"/>
              <w:right w:val="single" w:sz="8" w:space="0" w:color="auto"/>
            </w:tcBorders>
            <w:tcMar>
              <w:left w:w="108" w:type="dxa"/>
              <w:right w:w="108" w:type="dxa"/>
            </w:tcMar>
          </w:tcPr>
          <w:p w14:paraId="08821D70" w14:textId="4528BF94" w:rsidR="2BDDCB74" w:rsidRDefault="2BDDCB74" w:rsidP="2BDDCB74">
            <w:pPr>
              <w:jc w:val="center"/>
            </w:pPr>
            <w:r w:rsidRPr="2BDDCB74">
              <w:rPr>
                <w:rFonts w:ascii="Calibri" w:eastAsia="Calibri" w:hAnsi="Calibri" w:cs="Calibri"/>
              </w:rPr>
              <w:t>49,038.34</w:t>
            </w:r>
          </w:p>
        </w:tc>
        <w:tc>
          <w:tcPr>
            <w:tcW w:w="2640" w:type="dxa"/>
            <w:tcBorders>
              <w:top w:val="single" w:sz="8" w:space="0" w:color="auto"/>
              <w:left w:val="single" w:sz="8" w:space="0" w:color="auto"/>
              <w:bottom w:val="single" w:sz="8" w:space="0" w:color="auto"/>
              <w:right w:val="single" w:sz="8" w:space="0" w:color="auto"/>
            </w:tcBorders>
            <w:tcMar>
              <w:left w:w="108" w:type="dxa"/>
              <w:right w:w="108" w:type="dxa"/>
            </w:tcMar>
          </w:tcPr>
          <w:p w14:paraId="411984DD" w14:textId="4CB36302" w:rsidR="2BDDCB74" w:rsidRDefault="2BDDCB74" w:rsidP="2BDDCB74">
            <w:pPr>
              <w:jc w:val="center"/>
            </w:pPr>
            <w:r w:rsidRPr="2BDDCB74">
              <w:rPr>
                <w:rFonts w:ascii="Calibri" w:eastAsia="Calibri" w:hAnsi="Calibri" w:cs="Calibri"/>
              </w:rPr>
              <w:t>18,488.24</w:t>
            </w:r>
          </w:p>
        </w:tc>
      </w:tr>
      <w:tr w:rsidR="2BDDCB74" w14:paraId="5A5B8448" w14:textId="77777777" w:rsidTr="0000472C">
        <w:trPr>
          <w:trHeight w:val="300"/>
        </w:trPr>
        <w:tc>
          <w:tcPr>
            <w:tcW w:w="3870" w:type="dxa"/>
            <w:tcBorders>
              <w:top w:val="single" w:sz="8" w:space="0" w:color="auto"/>
              <w:left w:val="single" w:sz="8" w:space="0" w:color="auto"/>
              <w:bottom w:val="single" w:sz="8" w:space="0" w:color="auto"/>
              <w:right w:val="single" w:sz="8" w:space="0" w:color="auto"/>
            </w:tcBorders>
            <w:tcMar>
              <w:left w:w="108" w:type="dxa"/>
              <w:right w:w="108" w:type="dxa"/>
            </w:tcMar>
          </w:tcPr>
          <w:p w14:paraId="709570D7" w14:textId="653C1715" w:rsidR="2BDDCB74" w:rsidRDefault="2BDDCB74" w:rsidP="2BDDCB74">
            <w:pPr>
              <w:jc w:val="both"/>
            </w:pPr>
            <w:r w:rsidRPr="2BDDCB74">
              <w:rPr>
                <w:rFonts w:ascii="Calibri" w:eastAsia="Calibri" w:hAnsi="Calibri" w:cs="Calibri"/>
              </w:rPr>
              <w:t xml:space="preserve">High Calorie (6,100-7,100 kal/gr) </w:t>
            </w:r>
          </w:p>
        </w:tc>
        <w:tc>
          <w:tcPr>
            <w:tcW w:w="2640" w:type="dxa"/>
            <w:tcBorders>
              <w:top w:val="single" w:sz="8" w:space="0" w:color="auto"/>
              <w:left w:val="single" w:sz="8" w:space="0" w:color="auto"/>
              <w:bottom w:val="single" w:sz="8" w:space="0" w:color="auto"/>
              <w:right w:val="single" w:sz="8" w:space="0" w:color="auto"/>
            </w:tcBorders>
            <w:tcMar>
              <w:left w:w="108" w:type="dxa"/>
              <w:right w:w="108" w:type="dxa"/>
            </w:tcMar>
          </w:tcPr>
          <w:p w14:paraId="505C193B" w14:textId="54248915" w:rsidR="2BDDCB74" w:rsidRDefault="2BDDCB74" w:rsidP="2BDDCB74">
            <w:pPr>
              <w:jc w:val="center"/>
            </w:pPr>
            <w:r w:rsidRPr="2BDDCB74">
              <w:rPr>
                <w:rFonts w:ascii="Calibri" w:eastAsia="Calibri" w:hAnsi="Calibri" w:cs="Calibri"/>
              </w:rPr>
              <w:t>8,412.20</w:t>
            </w:r>
          </w:p>
        </w:tc>
        <w:tc>
          <w:tcPr>
            <w:tcW w:w="2640" w:type="dxa"/>
            <w:tcBorders>
              <w:top w:val="single" w:sz="8" w:space="0" w:color="auto"/>
              <w:left w:val="single" w:sz="8" w:space="0" w:color="auto"/>
              <w:bottom w:val="single" w:sz="8" w:space="0" w:color="auto"/>
              <w:right w:val="single" w:sz="8" w:space="0" w:color="auto"/>
            </w:tcBorders>
            <w:tcMar>
              <w:left w:w="108" w:type="dxa"/>
              <w:right w:w="108" w:type="dxa"/>
            </w:tcMar>
          </w:tcPr>
          <w:p w14:paraId="288529CA" w14:textId="4C1F11C3" w:rsidR="2BDDCB74" w:rsidRDefault="2BDDCB74" w:rsidP="2BDDCB74">
            <w:pPr>
              <w:jc w:val="center"/>
            </w:pPr>
            <w:r w:rsidRPr="2BDDCB74">
              <w:rPr>
                <w:rFonts w:ascii="Calibri" w:eastAsia="Calibri" w:hAnsi="Calibri" w:cs="Calibri"/>
              </w:rPr>
              <w:t>1,837.08</w:t>
            </w:r>
          </w:p>
        </w:tc>
      </w:tr>
      <w:tr w:rsidR="2BDDCB74" w14:paraId="36EFC126" w14:textId="77777777" w:rsidTr="0000472C">
        <w:trPr>
          <w:trHeight w:val="300"/>
        </w:trPr>
        <w:tc>
          <w:tcPr>
            <w:tcW w:w="3870" w:type="dxa"/>
            <w:tcBorders>
              <w:top w:val="single" w:sz="8" w:space="0" w:color="auto"/>
              <w:left w:val="single" w:sz="8" w:space="0" w:color="auto"/>
              <w:bottom w:val="single" w:sz="8" w:space="0" w:color="auto"/>
              <w:right w:val="single" w:sz="8" w:space="0" w:color="auto"/>
            </w:tcBorders>
            <w:tcMar>
              <w:left w:w="108" w:type="dxa"/>
              <w:right w:w="108" w:type="dxa"/>
            </w:tcMar>
          </w:tcPr>
          <w:p w14:paraId="3C44CEC2" w14:textId="5D1FC9EA" w:rsidR="2BDDCB74" w:rsidRDefault="2BDDCB74" w:rsidP="2BDDCB74">
            <w:pPr>
              <w:jc w:val="both"/>
            </w:pPr>
            <w:r w:rsidRPr="2BDDCB74">
              <w:rPr>
                <w:rFonts w:ascii="Calibri" w:eastAsia="Calibri" w:hAnsi="Calibri" w:cs="Calibri"/>
              </w:rPr>
              <w:t xml:space="preserve">Very High Calorie (&gt;7,100 kal/gr) </w:t>
            </w:r>
          </w:p>
        </w:tc>
        <w:tc>
          <w:tcPr>
            <w:tcW w:w="2640" w:type="dxa"/>
            <w:tcBorders>
              <w:top w:val="single" w:sz="8" w:space="0" w:color="auto"/>
              <w:left w:val="single" w:sz="8" w:space="0" w:color="auto"/>
              <w:bottom w:val="single" w:sz="8" w:space="0" w:color="auto"/>
              <w:right w:val="single" w:sz="8" w:space="0" w:color="auto"/>
            </w:tcBorders>
            <w:tcMar>
              <w:left w:w="108" w:type="dxa"/>
              <w:right w:w="108" w:type="dxa"/>
            </w:tcMar>
          </w:tcPr>
          <w:p w14:paraId="406622B3" w14:textId="4D7B1903" w:rsidR="2BDDCB74" w:rsidRDefault="2BDDCB74" w:rsidP="2BDDCB74">
            <w:pPr>
              <w:jc w:val="center"/>
            </w:pPr>
            <w:r w:rsidRPr="2BDDCB74">
              <w:rPr>
                <w:rFonts w:ascii="Calibri" w:eastAsia="Calibri" w:hAnsi="Calibri" w:cs="Calibri"/>
              </w:rPr>
              <w:t>2,512.71</w:t>
            </w:r>
          </w:p>
        </w:tc>
        <w:tc>
          <w:tcPr>
            <w:tcW w:w="2640" w:type="dxa"/>
            <w:tcBorders>
              <w:top w:val="single" w:sz="8" w:space="0" w:color="auto"/>
              <w:left w:val="single" w:sz="8" w:space="0" w:color="auto"/>
              <w:bottom w:val="single" w:sz="8" w:space="0" w:color="auto"/>
              <w:right w:val="single" w:sz="8" w:space="0" w:color="auto"/>
            </w:tcBorders>
            <w:tcMar>
              <w:left w:w="108" w:type="dxa"/>
              <w:right w:w="108" w:type="dxa"/>
            </w:tcMar>
          </w:tcPr>
          <w:p w14:paraId="6524E15A" w14:textId="4A3246F0" w:rsidR="2BDDCB74" w:rsidRDefault="2BDDCB74" w:rsidP="2BDDCB74">
            <w:pPr>
              <w:jc w:val="center"/>
            </w:pPr>
            <w:r w:rsidRPr="2BDDCB74">
              <w:rPr>
                <w:rFonts w:ascii="Calibri" w:eastAsia="Calibri" w:hAnsi="Calibri" w:cs="Calibri"/>
              </w:rPr>
              <w:t>514.77</w:t>
            </w:r>
          </w:p>
        </w:tc>
      </w:tr>
      <w:tr w:rsidR="2BDDCB74" w14:paraId="135EAE00" w14:textId="77777777" w:rsidTr="0000472C">
        <w:trPr>
          <w:trHeight w:val="300"/>
        </w:trPr>
        <w:tc>
          <w:tcPr>
            <w:tcW w:w="3870"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tcPr>
          <w:p w14:paraId="3F0814FC" w14:textId="104660B8" w:rsidR="2BDDCB74" w:rsidRDefault="2BDDCB74" w:rsidP="2BDDCB74">
            <w:pPr>
              <w:jc w:val="center"/>
            </w:pPr>
            <w:r w:rsidRPr="2BDDCB74">
              <w:rPr>
                <w:rFonts w:ascii="Calibri" w:eastAsia="Calibri" w:hAnsi="Calibri" w:cs="Calibri"/>
                <w:b/>
                <w:bCs/>
                <w:color w:val="000000" w:themeColor="text1"/>
              </w:rPr>
              <w:t>TOTAL</w:t>
            </w:r>
          </w:p>
        </w:tc>
        <w:tc>
          <w:tcPr>
            <w:tcW w:w="2640"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tcPr>
          <w:p w14:paraId="123CBE92" w14:textId="51ECCDCA" w:rsidR="2BDDCB74" w:rsidRDefault="2BDDCB74" w:rsidP="2BDDCB74">
            <w:pPr>
              <w:jc w:val="center"/>
            </w:pPr>
            <w:r w:rsidRPr="2BDDCB74">
              <w:rPr>
                <w:rFonts w:ascii="Calibri" w:eastAsia="Calibri" w:hAnsi="Calibri" w:cs="Calibri"/>
                <w:b/>
                <w:bCs/>
                <w:color w:val="000000" w:themeColor="text1"/>
              </w:rPr>
              <w:t>92,139.02</w:t>
            </w:r>
          </w:p>
        </w:tc>
        <w:tc>
          <w:tcPr>
            <w:tcW w:w="2640"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tcPr>
          <w:p w14:paraId="3F1D6B54" w14:textId="78FFD7E4" w:rsidR="2BDDCB74" w:rsidRDefault="2BDDCB74" w:rsidP="2BDDCB74">
            <w:pPr>
              <w:jc w:val="center"/>
            </w:pPr>
            <w:r w:rsidRPr="2BDDCB74">
              <w:rPr>
                <w:rFonts w:ascii="Calibri" w:eastAsia="Calibri" w:hAnsi="Calibri" w:cs="Calibri"/>
                <w:b/>
                <w:bCs/>
                <w:color w:val="000000" w:themeColor="text1"/>
              </w:rPr>
              <w:t>33,377.94</w:t>
            </w:r>
          </w:p>
        </w:tc>
      </w:tr>
    </w:tbl>
    <w:p w14:paraId="06B105BA" w14:textId="3DE5C755" w:rsidR="0090091B" w:rsidRPr="00E4529F" w:rsidRDefault="65720EE5" w:rsidP="2BDDCB74">
      <w:pPr>
        <w:spacing w:after="0"/>
        <w:jc w:val="both"/>
      </w:pPr>
      <w:r w:rsidRPr="2BDDCB74">
        <w:rPr>
          <w:rFonts w:ascii="Calibri" w:eastAsia="Calibri" w:hAnsi="Calibri" w:cs="Calibri"/>
        </w:rPr>
        <w:t xml:space="preserve"> </w:t>
      </w:r>
    </w:p>
    <w:p w14:paraId="27135A9A" w14:textId="5A903F9A" w:rsidR="0090091B" w:rsidRPr="00E4529F" w:rsidRDefault="65720EE5" w:rsidP="0000472C">
      <w:pPr>
        <w:pStyle w:val="ListParagraph"/>
        <w:spacing w:after="0"/>
        <w:ind w:left="270"/>
        <w:jc w:val="both"/>
      </w:pPr>
      <w:r w:rsidRPr="2BDDCB74">
        <w:rPr>
          <w:rFonts w:ascii="Calibri" w:eastAsia="Calibri" w:hAnsi="Calibri" w:cs="Calibri"/>
        </w:rPr>
        <w:t xml:space="preserve">Projection of coal production to 2045 is as below (taken from the </w:t>
      </w:r>
      <w:hyperlink r:id="rId25">
        <w:r w:rsidRPr="2BDDCB74">
          <w:rPr>
            <w:rStyle w:val="Hyperlink"/>
            <w:rFonts w:ascii="Calibri" w:eastAsia="Calibri" w:hAnsi="Calibri" w:cs="Calibri"/>
            <w:color w:val="0563C1"/>
          </w:rPr>
          <w:t>Road Map Of Coal Development 2021-2045</w:t>
        </w:r>
      </w:hyperlink>
      <w:r w:rsidRPr="2BDDCB74">
        <w:rPr>
          <w:rFonts w:ascii="Calibri" w:eastAsia="Calibri" w:hAnsi="Calibri" w:cs="Calibri"/>
        </w:rPr>
        <w:t xml:space="preserve">): </w:t>
      </w:r>
    </w:p>
    <w:p w14:paraId="0C5607DC" w14:textId="28299074" w:rsidR="0090091B" w:rsidRPr="00E4529F" w:rsidRDefault="65720EE5" w:rsidP="2BDDCB74">
      <w:pPr>
        <w:spacing w:after="0"/>
        <w:jc w:val="both"/>
      </w:pPr>
      <w:r w:rsidRPr="2BDDCB74">
        <w:rPr>
          <w:rFonts w:ascii="Calibri" w:eastAsia="Calibri" w:hAnsi="Calibri" w:cs="Calibri"/>
        </w:rPr>
        <w:t xml:space="preserve"> </w:t>
      </w:r>
    </w:p>
    <w:p w14:paraId="01ABE231" w14:textId="6BE222A8" w:rsidR="0090091B" w:rsidRPr="00E4529F" w:rsidRDefault="008C32E0" w:rsidP="2BDDCB74">
      <w:pPr>
        <w:spacing w:after="0"/>
        <w:ind w:left="720"/>
        <w:jc w:val="both"/>
      </w:pPr>
      <w:r w:rsidRPr="0082115B">
        <w:rPr>
          <w:noProof/>
        </w:rPr>
        <w:lastRenderedPageBreak/>
        <w:drawing>
          <wp:inline distT="0" distB="0" distL="0" distR="0" wp14:anchorId="5D5870AE" wp14:editId="523C87CE">
            <wp:extent cx="5273396" cy="2744226"/>
            <wp:effectExtent l="0" t="0" r="3810" b="0"/>
            <wp:docPr id="450695473" name="Picture 45069547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95473" name="Picture 1" descr="A graph of a number of people&#10;&#10;Description automatically generated with medium confidence"/>
                    <pic:cNvPicPr/>
                  </pic:nvPicPr>
                  <pic:blipFill rotWithShape="1">
                    <a:blip r:embed="rId26"/>
                    <a:srcRect b="12292"/>
                    <a:stretch/>
                  </pic:blipFill>
                  <pic:spPr bwMode="auto">
                    <a:xfrm>
                      <a:off x="0" y="0"/>
                      <a:ext cx="5276383" cy="2745780"/>
                    </a:xfrm>
                    <a:prstGeom prst="rect">
                      <a:avLst/>
                    </a:prstGeom>
                    <a:ln>
                      <a:noFill/>
                    </a:ln>
                    <a:extLst>
                      <a:ext uri="{53640926-AAD7-44D8-BBD7-CCE9431645EC}">
                        <a14:shadowObscured xmlns:a14="http://schemas.microsoft.com/office/drawing/2010/main"/>
                      </a:ext>
                    </a:extLst>
                  </pic:spPr>
                </pic:pic>
              </a:graphicData>
            </a:graphic>
          </wp:inline>
        </w:drawing>
      </w:r>
    </w:p>
    <w:p w14:paraId="0A66AD61" w14:textId="393D21CA" w:rsidR="0090091B" w:rsidRPr="00E4529F" w:rsidRDefault="65720EE5" w:rsidP="2BDDCB74">
      <w:pPr>
        <w:spacing w:after="0"/>
        <w:ind w:left="720"/>
        <w:jc w:val="both"/>
      </w:pPr>
      <w:r w:rsidRPr="2BDDCB74">
        <w:rPr>
          <w:rFonts w:ascii="Calibri" w:eastAsia="Calibri" w:hAnsi="Calibri" w:cs="Calibri"/>
        </w:rPr>
        <w:t xml:space="preserve"> </w:t>
      </w:r>
    </w:p>
    <w:p w14:paraId="120C925F" w14:textId="36D8EEA5" w:rsidR="0090091B" w:rsidRPr="00E4529F" w:rsidRDefault="65720EE5" w:rsidP="0000472C">
      <w:pPr>
        <w:pStyle w:val="ListParagraph"/>
        <w:spacing w:after="0"/>
        <w:ind w:left="270"/>
        <w:jc w:val="both"/>
      </w:pPr>
      <w:r w:rsidRPr="2BDDCB74">
        <w:rPr>
          <w:rFonts w:ascii="Calibri" w:eastAsia="Calibri" w:hAnsi="Calibri" w:cs="Calibri"/>
        </w:rPr>
        <w:t xml:space="preserve">From the total coal production, a significant portion is exported overseas (China, Japan, United States, </w:t>
      </w:r>
      <w:proofErr w:type="spellStart"/>
      <w:r w:rsidRPr="2BDDCB74">
        <w:rPr>
          <w:rFonts w:ascii="Calibri" w:eastAsia="Calibri" w:hAnsi="Calibri" w:cs="Calibri"/>
        </w:rPr>
        <w:t>etc</w:t>
      </w:r>
      <w:proofErr w:type="spellEnd"/>
      <w:r w:rsidRPr="2BDDCB74">
        <w:rPr>
          <w:rFonts w:ascii="Calibri" w:eastAsia="Calibri" w:hAnsi="Calibri" w:cs="Calibri"/>
        </w:rPr>
        <w:t xml:space="preserve">). While domestically, current utilization of coal domestically is mainly for power generation. Until 2045, utilization of domestic coal is still for </w:t>
      </w:r>
      <w:proofErr w:type="gramStart"/>
      <w:r w:rsidRPr="2BDDCB74">
        <w:rPr>
          <w:rFonts w:ascii="Calibri" w:eastAsia="Calibri" w:hAnsi="Calibri" w:cs="Calibri"/>
        </w:rPr>
        <w:t>the power</w:t>
      </w:r>
      <w:proofErr w:type="gramEnd"/>
      <w:r w:rsidRPr="2BDDCB74">
        <w:rPr>
          <w:rFonts w:ascii="Calibri" w:eastAsia="Calibri" w:hAnsi="Calibri" w:cs="Calibri"/>
        </w:rPr>
        <w:t xml:space="preserve"> generation. However, coal is going to be co-fired with other </w:t>
      </w:r>
      <w:proofErr w:type="gramStart"/>
      <w:r w:rsidRPr="2BDDCB74">
        <w:rPr>
          <w:rFonts w:ascii="Calibri" w:eastAsia="Calibri" w:hAnsi="Calibri" w:cs="Calibri"/>
        </w:rPr>
        <w:t>type</w:t>
      </w:r>
      <w:proofErr w:type="gramEnd"/>
      <w:r w:rsidRPr="2BDDCB74">
        <w:rPr>
          <w:rFonts w:ascii="Calibri" w:eastAsia="Calibri" w:hAnsi="Calibri" w:cs="Calibri"/>
        </w:rPr>
        <w:t xml:space="preserve"> of fuel. </w:t>
      </w:r>
      <w:proofErr w:type="gramStart"/>
      <w:r w:rsidRPr="2BDDCB74">
        <w:rPr>
          <w:rFonts w:ascii="Calibri" w:eastAsia="Calibri" w:hAnsi="Calibri" w:cs="Calibri"/>
        </w:rPr>
        <w:t>Other</w:t>
      </w:r>
      <w:proofErr w:type="gramEnd"/>
      <w:r w:rsidRPr="2BDDCB74">
        <w:rPr>
          <w:rFonts w:ascii="Calibri" w:eastAsia="Calibri" w:hAnsi="Calibri" w:cs="Calibri"/>
        </w:rPr>
        <w:t xml:space="preserve"> option of coal utilization is the conversion of coal to other form of fuel or to equip the coal firing with clean coal technology to provide more eco-friendly coal utilization. List of coal conversion development program: </w:t>
      </w:r>
    </w:p>
    <w:p w14:paraId="1D0BF35D" w14:textId="4BA28555" w:rsidR="0090091B" w:rsidRPr="00E4529F" w:rsidRDefault="65720EE5" w:rsidP="0000472C">
      <w:pPr>
        <w:pStyle w:val="ListParagraph"/>
        <w:numPr>
          <w:ilvl w:val="0"/>
          <w:numId w:val="6"/>
        </w:numPr>
        <w:spacing w:after="0"/>
        <w:ind w:left="720"/>
        <w:jc w:val="both"/>
        <w:rPr>
          <w:rFonts w:ascii="Calibri" w:eastAsia="Calibri" w:hAnsi="Calibri" w:cs="Calibri"/>
        </w:rPr>
      </w:pPr>
      <w:r w:rsidRPr="2BDDCB74">
        <w:rPr>
          <w:rFonts w:ascii="Calibri" w:eastAsia="Calibri" w:hAnsi="Calibri" w:cs="Calibri"/>
        </w:rPr>
        <w:t xml:space="preserve">Methanol production and Dimethyl Eter </w:t>
      </w:r>
    </w:p>
    <w:p w14:paraId="36A74C25" w14:textId="6634183E" w:rsidR="0090091B" w:rsidRPr="00E4529F" w:rsidRDefault="65720EE5" w:rsidP="0000472C">
      <w:pPr>
        <w:pStyle w:val="ListParagraph"/>
        <w:numPr>
          <w:ilvl w:val="0"/>
          <w:numId w:val="6"/>
        </w:numPr>
        <w:spacing w:after="0"/>
        <w:ind w:left="720"/>
        <w:jc w:val="both"/>
        <w:rPr>
          <w:rFonts w:ascii="Calibri" w:eastAsia="Calibri" w:hAnsi="Calibri" w:cs="Calibri"/>
        </w:rPr>
      </w:pPr>
      <w:r w:rsidRPr="2BDDCB74">
        <w:rPr>
          <w:rFonts w:ascii="Calibri" w:eastAsia="Calibri" w:hAnsi="Calibri" w:cs="Calibri"/>
        </w:rPr>
        <w:t xml:space="preserve">Production of Synthetic Natural Gas, Ammonia and Hydrogen </w:t>
      </w:r>
    </w:p>
    <w:p w14:paraId="016556AB" w14:textId="096208BE" w:rsidR="0090091B" w:rsidRPr="00E4529F" w:rsidRDefault="65720EE5" w:rsidP="0000472C">
      <w:pPr>
        <w:pStyle w:val="ListParagraph"/>
        <w:numPr>
          <w:ilvl w:val="0"/>
          <w:numId w:val="6"/>
        </w:numPr>
        <w:spacing w:after="0"/>
        <w:ind w:left="720"/>
        <w:jc w:val="both"/>
        <w:rPr>
          <w:rFonts w:ascii="Calibri" w:eastAsia="Calibri" w:hAnsi="Calibri" w:cs="Calibri"/>
        </w:rPr>
      </w:pPr>
      <w:r w:rsidRPr="2BDDCB74">
        <w:rPr>
          <w:rFonts w:ascii="Calibri" w:eastAsia="Calibri" w:hAnsi="Calibri" w:cs="Calibri"/>
        </w:rPr>
        <w:t xml:space="preserve">Upgraded Coal from Low Calorie to higher </w:t>
      </w:r>
      <w:proofErr w:type="gramStart"/>
      <w:r w:rsidRPr="2BDDCB74">
        <w:rPr>
          <w:rFonts w:ascii="Calibri" w:eastAsia="Calibri" w:hAnsi="Calibri" w:cs="Calibri"/>
        </w:rPr>
        <w:t>calorie</w:t>
      </w:r>
      <w:proofErr w:type="gramEnd"/>
      <w:r w:rsidRPr="2BDDCB74">
        <w:rPr>
          <w:rFonts w:ascii="Calibri" w:eastAsia="Calibri" w:hAnsi="Calibri" w:cs="Calibri"/>
        </w:rPr>
        <w:t xml:space="preserve"> </w:t>
      </w:r>
    </w:p>
    <w:p w14:paraId="00A4FDA3" w14:textId="239F15D6" w:rsidR="0090091B" w:rsidRPr="00E4529F" w:rsidRDefault="65720EE5" w:rsidP="0000472C">
      <w:pPr>
        <w:pStyle w:val="ListParagraph"/>
        <w:numPr>
          <w:ilvl w:val="0"/>
          <w:numId w:val="6"/>
        </w:numPr>
        <w:spacing w:after="0"/>
        <w:ind w:left="720"/>
        <w:jc w:val="both"/>
        <w:rPr>
          <w:rFonts w:ascii="Calibri" w:eastAsia="Calibri" w:hAnsi="Calibri" w:cs="Calibri"/>
        </w:rPr>
      </w:pPr>
      <w:r w:rsidRPr="2BDDCB74">
        <w:rPr>
          <w:rFonts w:ascii="Calibri" w:eastAsia="Calibri" w:hAnsi="Calibri" w:cs="Calibri"/>
        </w:rPr>
        <w:t>Clean Coal technology with CCS-CCUS utilization</w:t>
      </w:r>
    </w:p>
    <w:p w14:paraId="16EA2610" w14:textId="77777777" w:rsidR="000E1D16" w:rsidRPr="00E4529F" w:rsidRDefault="000E1D16" w:rsidP="000E1D16">
      <w:pPr>
        <w:spacing w:after="0"/>
        <w:jc w:val="both"/>
      </w:pPr>
    </w:p>
    <w:p w14:paraId="6BDEDF8F" w14:textId="77777777" w:rsidR="00AB7EB1" w:rsidRDefault="00AB7EB1" w:rsidP="00AB7EB1">
      <w:pPr>
        <w:spacing w:after="0"/>
        <w:jc w:val="both"/>
        <w:rPr>
          <w:rFonts w:ascii="Calibri" w:eastAsia="Calibri" w:hAnsi="Calibri" w:cs="Calibri"/>
          <w:b/>
          <w:bCs/>
        </w:rPr>
      </w:pPr>
      <w:r w:rsidRPr="00AB7EB1">
        <w:rPr>
          <w:rFonts w:ascii="Calibri" w:eastAsia="Calibri" w:hAnsi="Calibri" w:cs="Calibri"/>
          <w:b/>
          <w:bCs/>
        </w:rPr>
        <w:t>REFINERY</w:t>
      </w:r>
    </w:p>
    <w:p w14:paraId="03531FDD" w14:textId="3A5BB942" w:rsidR="00AB7EB1" w:rsidRPr="00AB7EB1" w:rsidRDefault="00AB7EB1" w:rsidP="00AB7EB1">
      <w:pPr>
        <w:spacing w:after="0"/>
        <w:jc w:val="both"/>
        <w:rPr>
          <w:rFonts w:ascii="Calibri" w:eastAsia="Calibri" w:hAnsi="Calibri" w:cs="Calibri"/>
          <w:b/>
          <w:bCs/>
        </w:rPr>
      </w:pPr>
      <w:r w:rsidRPr="00AB7EB1">
        <w:rPr>
          <w:rFonts w:ascii="Calibri" w:eastAsia="Calibri" w:hAnsi="Calibri" w:cs="Calibri"/>
          <w:b/>
          <w:bCs/>
        </w:rPr>
        <w:t xml:space="preserve"> </w:t>
      </w:r>
    </w:p>
    <w:p w14:paraId="671B066B" w14:textId="41E9461A" w:rsidR="000E1D16" w:rsidRPr="00E4529F" w:rsidRDefault="000E1D16" w:rsidP="000E1D16">
      <w:pPr>
        <w:spacing w:after="0"/>
        <w:jc w:val="both"/>
      </w:pPr>
      <w:r w:rsidRPr="2BDDCB74">
        <w:rPr>
          <w:rFonts w:ascii="Calibri" w:eastAsia="Calibri" w:hAnsi="Calibri" w:cs="Calibri"/>
        </w:rPr>
        <w:t xml:space="preserve">New </w:t>
      </w:r>
      <w:r w:rsidR="00AB7EB1">
        <w:rPr>
          <w:rFonts w:ascii="Calibri" w:eastAsia="Calibri" w:hAnsi="Calibri" w:cs="Calibri"/>
        </w:rPr>
        <w:t xml:space="preserve">Oil </w:t>
      </w:r>
      <w:r w:rsidRPr="2BDDCB74">
        <w:rPr>
          <w:rFonts w:ascii="Calibri" w:eastAsia="Calibri" w:hAnsi="Calibri" w:cs="Calibri"/>
        </w:rPr>
        <w:t xml:space="preserve">refinery development program is launched to reduce dependency upon oil fuel import. </w:t>
      </w:r>
    </w:p>
    <w:tbl>
      <w:tblPr>
        <w:tblW w:w="0" w:type="auto"/>
        <w:tblInd w:w="350" w:type="dxa"/>
        <w:tblLayout w:type="fixed"/>
        <w:tblLook w:val="04A0" w:firstRow="1" w:lastRow="0" w:firstColumn="1" w:lastColumn="0" w:noHBand="0" w:noVBand="1"/>
      </w:tblPr>
      <w:tblGrid>
        <w:gridCol w:w="826"/>
        <w:gridCol w:w="1184"/>
        <w:gridCol w:w="1242"/>
        <w:gridCol w:w="1308"/>
        <w:gridCol w:w="2804"/>
        <w:gridCol w:w="1461"/>
      </w:tblGrid>
      <w:tr w:rsidR="000E1D16" w14:paraId="200FBD56" w14:textId="77777777" w:rsidTr="00AB7EB1">
        <w:trPr>
          <w:trHeight w:val="495"/>
        </w:trPr>
        <w:tc>
          <w:tcPr>
            <w:tcW w:w="8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23" w:type="dxa"/>
              <w:left w:w="165" w:type="dxa"/>
              <w:right w:w="165" w:type="dxa"/>
            </w:tcMar>
          </w:tcPr>
          <w:p w14:paraId="12D223D2" w14:textId="77777777" w:rsidR="000E1D16" w:rsidRDefault="000E1D16">
            <w:pPr>
              <w:spacing w:after="0"/>
            </w:pPr>
            <w:r w:rsidRPr="2BDDCB74">
              <w:rPr>
                <w:rFonts w:ascii="Calibri" w:eastAsia="Calibri" w:hAnsi="Calibri" w:cs="Calibri"/>
                <w:b/>
                <w:bCs/>
                <w:color w:val="000000" w:themeColor="text1"/>
                <w:sz w:val="16"/>
                <w:szCs w:val="16"/>
              </w:rPr>
              <w:t>No.</w:t>
            </w:r>
          </w:p>
        </w:tc>
        <w:tc>
          <w:tcPr>
            <w:tcW w:w="11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22B4E6D0" w14:textId="77777777" w:rsidR="000E1D16" w:rsidRDefault="000E1D16">
            <w:pPr>
              <w:spacing w:after="0"/>
              <w:jc w:val="center"/>
            </w:pPr>
            <w:r w:rsidRPr="2BDDCB74">
              <w:rPr>
                <w:rFonts w:ascii="Calibri" w:eastAsia="Calibri" w:hAnsi="Calibri" w:cs="Calibri"/>
                <w:b/>
                <w:bCs/>
                <w:color w:val="000000" w:themeColor="text1"/>
                <w:sz w:val="16"/>
                <w:szCs w:val="16"/>
              </w:rPr>
              <w:t xml:space="preserve">Refineries Facilities </w:t>
            </w:r>
          </w:p>
        </w:tc>
        <w:tc>
          <w:tcPr>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110783E5" w14:textId="77777777" w:rsidR="000E1D16" w:rsidRDefault="000E1D16">
            <w:pPr>
              <w:spacing w:after="0"/>
              <w:ind w:left="130"/>
              <w:jc w:val="center"/>
            </w:pPr>
            <w:r w:rsidRPr="2BDDCB74">
              <w:rPr>
                <w:rFonts w:ascii="Calibri" w:eastAsia="Calibri" w:hAnsi="Calibri" w:cs="Calibri"/>
                <w:b/>
                <w:bCs/>
                <w:color w:val="000000" w:themeColor="text1"/>
                <w:sz w:val="16"/>
                <w:szCs w:val="16"/>
              </w:rPr>
              <w:t>Existing Capacity</w:t>
            </w:r>
          </w:p>
          <w:p w14:paraId="685BA2DC" w14:textId="77777777" w:rsidR="000E1D16" w:rsidRDefault="000E1D16">
            <w:pPr>
              <w:spacing w:after="0"/>
              <w:ind w:left="130"/>
              <w:jc w:val="center"/>
            </w:pPr>
            <w:r w:rsidRPr="2BDDCB74">
              <w:rPr>
                <w:rFonts w:ascii="Calibri" w:eastAsia="Calibri" w:hAnsi="Calibri" w:cs="Calibri"/>
                <w:b/>
                <w:bCs/>
                <w:color w:val="000000" w:themeColor="text1"/>
                <w:sz w:val="16"/>
                <w:szCs w:val="16"/>
              </w:rPr>
              <w:t>(MBOEPD)</w:t>
            </w:r>
          </w:p>
        </w:tc>
        <w:tc>
          <w:tcPr>
            <w:tcW w:w="13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1E83B461" w14:textId="77777777" w:rsidR="000E1D16" w:rsidRDefault="000E1D16">
            <w:pPr>
              <w:spacing w:after="0"/>
            </w:pPr>
            <w:r w:rsidRPr="2BDDCB74">
              <w:rPr>
                <w:rFonts w:ascii="Calibri" w:eastAsia="Calibri" w:hAnsi="Calibri" w:cs="Calibri"/>
                <w:b/>
                <w:bCs/>
                <w:color w:val="000000" w:themeColor="text1"/>
                <w:sz w:val="16"/>
                <w:szCs w:val="16"/>
              </w:rPr>
              <w:t xml:space="preserve"> New Capacity</w:t>
            </w:r>
          </w:p>
          <w:p w14:paraId="3DABBAA4" w14:textId="77777777" w:rsidR="000E1D16" w:rsidRDefault="000E1D16">
            <w:pPr>
              <w:spacing w:after="0"/>
              <w:jc w:val="center"/>
            </w:pPr>
            <w:r w:rsidRPr="2BDDCB74">
              <w:rPr>
                <w:rFonts w:ascii="Calibri" w:eastAsia="Calibri" w:hAnsi="Calibri" w:cs="Calibri"/>
                <w:b/>
                <w:bCs/>
                <w:color w:val="000000" w:themeColor="text1"/>
                <w:sz w:val="16"/>
                <w:szCs w:val="16"/>
              </w:rPr>
              <w:t>(MBOEPD)</w:t>
            </w:r>
          </w:p>
        </w:tc>
        <w:tc>
          <w:tcPr>
            <w:tcW w:w="2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0023F169" w14:textId="77777777" w:rsidR="000E1D16" w:rsidRDefault="000E1D16">
            <w:pPr>
              <w:spacing w:after="0"/>
              <w:jc w:val="center"/>
            </w:pPr>
            <w:r w:rsidRPr="2BDDCB74">
              <w:rPr>
                <w:rFonts w:ascii="Calibri" w:eastAsia="Calibri" w:hAnsi="Calibri" w:cs="Calibri"/>
                <w:b/>
                <w:bCs/>
                <w:color w:val="000000" w:themeColor="text1"/>
                <w:sz w:val="16"/>
                <w:szCs w:val="16"/>
              </w:rPr>
              <w:t>Status</w:t>
            </w:r>
          </w:p>
        </w:tc>
        <w:tc>
          <w:tcPr>
            <w:tcW w:w="14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7DF0F5B9" w14:textId="77777777" w:rsidR="000E1D16" w:rsidRDefault="000E1D16">
            <w:pPr>
              <w:spacing w:after="0"/>
              <w:jc w:val="center"/>
            </w:pPr>
            <w:r w:rsidRPr="2BDDCB74">
              <w:rPr>
                <w:rFonts w:ascii="Calibri" w:eastAsia="Calibri" w:hAnsi="Calibri" w:cs="Calibri"/>
                <w:b/>
                <w:bCs/>
                <w:color w:val="000000" w:themeColor="text1"/>
                <w:sz w:val="16"/>
                <w:szCs w:val="16"/>
              </w:rPr>
              <w:t>COD Target</w:t>
            </w:r>
          </w:p>
        </w:tc>
      </w:tr>
      <w:tr w:rsidR="000E1D16" w14:paraId="1A3734A0" w14:textId="77777777" w:rsidTr="00AB7EB1">
        <w:trPr>
          <w:trHeight w:val="270"/>
        </w:trPr>
        <w:tc>
          <w:tcPr>
            <w:tcW w:w="8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Mar>
              <w:top w:w="23" w:type="dxa"/>
              <w:left w:w="165" w:type="dxa"/>
              <w:right w:w="165" w:type="dxa"/>
            </w:tcMar>
          </w:tcPr>
          <w:p w14:paraId="16DF4929" w14:textId="77777777" w:rsidR="000E1D16" w:rsidRDefault="000E1D16">
            <w:pPr>
              <w:spacing w:after="0"/>
              <w:jc w:val="center"/>
            </w:pPr>
            <w:r w:rsidRPr="2BDDCB74">
              <w:rPr>
                <w:rFonts w:ascii="Calibri" w:eastAsia="Calibri" w:hAnsi="Calibri" w:cs="Calibri"/>
                <w:color w:val="000000" w:themeColor="text1"/>
                <w:sz w:val="16"/>
                <w:szCs w:val="16"/>
              </w:rPr>
              <w:t>1</w:t>
            </w:r>
          </w:p>
        </w:tc>
        <w:tc>
          <w:tcPr>
            <w:tcW w:w="11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0F067739" w14:textId="77777777" w:rsidR="000E1D16" w:rsidRDefault="000E1D16">
            <w:pPr>
              <w:spacing w:after="0"/>
              <w:jc w:val="center"/>
            </w:pPr>
            <w:proofErr w:type="spellStart"/>
            <w:r w:rsidRPr="2BDDCB74">
              <w:rPr>
                <w:rFonts w:ascii="Calibri" w:eastAsia="Calibri" w:hAnsi="Calibri" w:cs="Calibri"/>
                <w:color w:val="000000" w:themeColor="text1"/>
                <w:sz w:val="16"/>
                <w:szCs w:val="16"/>
              </w:rPr>
              <w:t>Dumai</w:t>
            </w:r>
            <w:proofErr w:type="spellEnd"/>
          </w:p>
        </w:tc>
        <w:tc>
          <w:tcPr>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06188A92" w14:textId="77777777" w:rsidR="000E1D16" w:rsidRDefault="000E1D16">
            <w:pPr>
              <w:spacing w:after="0"/>
              <w:jc w:val="center"/>
            </w:pPr>
            <w:r w:rsidRPr="2BDDCB74">
              <w:rPr>
                <w:rFonts w:ascii="Calibri" w:eastAsia="Calibri" w:hAnsi="Calibri" w:cs="Calibri"/>
                <w:color w:val="000000" w:themeColor="text1"/>
                <w:sz w:val="16"/>
                <w:szCs w:val="16"/>
              </w:rPr>
              <w:t>177</w:t>
            </w:r>
          </w:p>
        </w:tc>
        <w:tc>
          <w:tcPr>
            <w:tcW w:w="13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7688B3BD" w14:textId="77777777" w:rsidR="000E1D16" w:rsidRDefault="000E1D16">
            <w:pPr>
              <w:spacing w:after="0"/>
              <w:jc w:val="center"/>
            </w:pPr>
            <w:r w:rsidRPr="2BDDCB74">
              <w:rPr>
                <w:rFonts w:ascii="Calibri" w:eastAsia="Calibri" w:hAnsi="Calibri" w:cs="Calibri"/>
                <w:color w:val="000000" w:themeColor="text1"/>
                <w:sz w:val="16"/>
                <w:szCs w:val="16"/>
                <w:u w:val="single"/>
              </w:rPr>
              <w:t>TBA</w:t>
            </w:r>
          </w:p>
        </w:tc>
        <w:tc>
          <w:tcPr>
            <w:tcW w:w="2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75645C68" w14:textId="77777777" w:rsidR="000E1D16" w:rsidRDefault="000E1D16">
            <w:pPr>
              <w:spacing w:after="0"/>
              <w:jc w:val="center"/>
            </w:pPr>
            <w:proofErr w:type="gramStart"/>
            <w:r w:rsidRPr="2BDDCB74">
              <w:rPr>
                <w:rFonts w:ascii="Calibri" w:eastAsia="Calibri" w:hAnsi="Calibri" w:cs="Calibri"/>
                <w:b/>
                <w:bCs/>
                <w:color w:val="000000" w:themeColor="text1"/>
                <w:sz w:val="16"/>
                <w:szCs w:val="16"/>
              </w:rPr>
              <w:t>Pre FS</w:t>
            </w:r>
            <w:proofErr w:type="gramEnd"/>
            <w:r w:rsidRPr="2BDDCB74">
              <w:rPr>
                <w:rFonts w:ascii="Calibri" w:eastAsia="Calibri" w:hAnsi="Calibri" w:cs="Calibri"/>
                <w:b/>
                <w:bCs/>
                <w:color w:val="000000" w:themeColor="text1"/>
                <w:sz w:val="16"/>
                <w:szCs w:val="16"/>
              </w:rPr>
              <w:t>, Bidding BEDP</w:t>
            </w:r>
          </w:p>
        </w:tc>
        <w:tc>
          <w:tcPr>
            <w:tcW w:w="14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263A00A3" w14:textId="77777777" w:rsidR="000E1D16" w:rsidRDefault="000E1D16">
            <w:pPr>
              <w:spacing w:after="0"/>
              <w:jc w:val="center"/>
            </w:pPr>
            <w:r w:rsidRPr="2BDDCB74">
              <w:rPr>
                <w:rFonts w:ascii="Calibri" w:eastAsia="Calibri" w:hAnsi="Calibri" w:cs="Calibri"/>
                <w:color w:val="000000" w:themeColor="text1"/>
                <w:sz w:val="16"/>
                <w:szCs w:val="16"/>
                <w:u w:val="single"/>
              </w:rPr>
              <w:t>TBA</w:t>
            </w:r>
          </w:p>
        </w:tc>
      </w:tr>
      <w:tr w:rsidR="000E1D16" w14:paraId="33562879" w14:textId="77777777" w:rsidTr="00AB7EB1">
        <w:trPr>
          <w:trHeight w:val="285"/>
        </w:trPr>
        <w:tc>
          <w:tcPr>
            <w:tcW w:w="8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Mar>
              <w:top w:w="23" w:type="dxa"/>
              <w:left w:w="165" w:type="dxa"/>
              <w:right w:w="165" w:type="dxa"/>
            </w:tcMar>
          </w:tcPr>
          <w:p w14:paraId="52EA9592" w14:textId="77777777" w:rsidR="000E1D16" w:rsidRDefault="000E1D16">
            <w:pPr>
              <w:spacing w:after="0"/>
              <w:jc w:val="center"/>
            </w:pPr>
            <w:r w:rsidRPr="2BDDCB74">
              <w:rPr>
                <w:rFonts w:ascii="Calibri" w:eastAsia="Calibri" w:hAnsi="Calibri" w:cs="Calibri"/>
                <w:color w:val="000000" w:themeColor="text1"/>
                <w:sz w:val="16"/>
                <w:szCs w:val="16"/>
              </w:rPr>
              <w:t>2</w:t>
            </w:r>
          </w:p>
        </w:tc>
        <w:tc>
          <w:tcPr>
            <w:tcW w:w="11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0C78EBC4" w14:textId="77777777" w:rsidR="000E1D16" w:rsidRDefault="000E1D16">
            <w:pPr>
              <w:spacing w:after="0"/>
              <w:jc w:val="center"/>
            </w:pPr>
            <w:r w:rsidRPr="2BDDCB74">
              <w:rPr>
                <w:rFonts w:ascii="Calibri" w:eastAsia="Calibri" w:hAnsi="Calibri" w:cs="Calibri"/>
                <w:color w:val="000000" w:themeColor="text1"/>
                <w:sz w:val="16"/>
                <w:szCs w:val="16"/>
              </w:rPr>
              <w:t xml:space="preserve">Musi </w:t>
            </w:r>
          </w:p>
        </w:tc>
        <w:tc>
          <w:tcPr>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15F97CFF" w14:textId="77777777" w:rsidR="000E1D16" w:rsidRDefault="000E1D16">
            <w:pPr>
              <w:spacing w:after="0"/>
              <w:jc w:val="center"/>
            </w:pPr>
            <w:r w:rsidRPr="2BDDCB74">
              <w:rPr>
                <w:rFonts w:ascii="Calibri" w:eastAsia="Calibri" w:hAnsi="Calibri" w:cs="Calibri"/>
                <w:color w:val="000000" w:themeColor="text1"/>
                <w:sz w:val="16"/>
                <w:szCs w:val="16"/>
              </w:rPr>
              <w:t>127.3</w:t>
            </w:r>
          </w:p>
        </w:tc>
        <w:tc>
          <w:tcPr>
            <w:tcW w:w="13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1F3CFE5B" w14:textId="77777777" w:rsidR="000E1D16" w:rsidRDefault="000E1D16">
            <w:pPr>
              <w:spacing w:after="0"/>
              <w:jc w:val="center"/>
            </w:pPr>
            <w:r w:rsidRPr="2BDDCB74">
              <w:rPr>
                <w:rFonts w:ascii="Calibri" w:eastAsia="Calibri" w:hAnsi="Calibri" w:cs="Calibri"/>
                <w:color w:val="000000" w:themeColor="text1"/>
                <w:sz w:val="16"/>
                <w:szCs w:val="16"/>
                <w:u w:val="single"/>
              </w:rPr>
              <w:t xml:space="preserve">TBA </w:t>
            </w:r>
          </w:p>
        </w:tc>
        <w:tc>
          <w:tcPr>
            <w:tcW w:w="2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01F6B9FC" w14:textId="77777777" w:rsidR="000E1D16" w:rsidRDefault="000E1D16">
            <w:pPr>
              <w:spacing w:after="0"/>
              <w:jc w:val="center"/>
            </w:pPr>
            <w:r w:rsidRPr="2BDDCB74">
              <w:rPr>
                <w:rFonts w:ascii="Calibri" w:eastAsia="Calibri" w:hAnsi="Calibri" w:cs="Calibri"/>
                <w:color w:val="000000" w:themeColor="text1"/>
                <w:sz w:val="16"/>
                <w:szCs w:val="16"/>
                <w:u w:val="single"/>
              </w:rPr>
              <w:t xml:space="preserve">Planning </w:t>
            </w:r>
          </w:p>
        </w:tc>
        <w:tc>
          <w:tcPr>
            <w:tcW w:w="14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7149B29D" w14:textId="77777777" w:rsidR="000E1D16" w:rsidRDefault="000E1D16">
            <w:pPr>
              <w:spacing w:after="0"/>
              <w:jc w:val="center"/>
            </w:pPr>
            <w:r w:rsidRPr="2BDDCB74">
              <w:rPr>
                <w:rFonts w:ascii="Calibri" w:eastAsia="Calibri" w:hAnsi="Calibri" w:cs="Calibri"/>
                <w:color w:val="000000" w:themeColor="text1"/>
                <w:sz w:val="16"/>
                <w:szCs w:val="16"/>
                <w:u w:val="single"/>
              </w:rPr>
              <w:t>TBA</w:t>
            </w:r>
          </w:p>
        </w:tc>
      </w:tr>
      <w:tr w:rsidR="000E1D16" w14:paraId="538131FB" w14:textId="77777777" w:rsidTr="00AB7EB1">
        <w:trPr>
          <w:trHeight w:val="285"/>
        </w:trPr>
        <w:tc>
          <w:tcPr>
            <w:tcW w:w="8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Mar>
              <w:top w:w="23" w:type="dxa"/>
              <w:left w:w="165" w:type="dxa"/>
              <w:right w:w="165" w:type="dxa"/>
            </w:tcMar>
          </w:tcPr>
          <w:p w14:paraId="0B5B890B" w14:textId="77777777" w:rsidR="000E1D16" w:rsidRDefault="000E1D16">
            <w:pPr>
              <w:spacing w:after="0"/>
              <w:jc w:val="center"/>
            </w:pPr>
            <w:r w:rsidRPr="2BDDCB74">
              <w:rPr>
                <w:rFonts w:ascii="Calibri" w:eastAsia="Calibri" w:hAnsi="Calibri" w:cs="Calibri"/>
                <w:color w:val="000000" w:themeColor="text1"/>
                <w:sz w:val="16"/>
                <w:szCs w:val="16"/>
              </w:rPr>
              <w:t>3</w:t>
            </w:r>
          </w:p>
        </w:tc>
        <w:tc>
          <w:tcPr>
            <w:tcW w:w="11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51A531BA" w14:textId="77777777" w:rsidR="000E1D16" w:rsidRDefault="000E1D16">
            <w:pPr>
              <w:spacing w:after="0"/>
              <w:jc w:val="center"/>
            </w:pPr>
            <w:proofErr w:type="spellStart"/>
            <w:r w:rsidRPr="2BDDCB74">
              <w:rPr>
                <w:rFonts w:ascii="Calibri" w:eastAsia="Calibri" w:hAnsi="Calibri" w:cs="Calibri"/>
                <w:color w:val="000000" w:themeColor="text1"/>
                <w:sz w:val="16"/>
                <w:szCs w:val="16"/>
              </w:rPr>
              <w:t>Cilacap</w:t>
            </w:r>
            <w:proofErr w:type="spellEnd"/>
          </w:p>
        </w:tc>
        <w:tc>
          <w:tcPr>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49719864" w14:textId="77777777" w:rsidR="000E1D16" w:rsidRDefault="000E1D16">
            <w:pPr>
              <w:spacing w:after="0"/>
              <w:jc w:val="center"/>
            </w:pPr>
            <w:r w:rsidRPr="2BDDCB74">
              <w:rPr>
                <w:rFonts w:ascii="Calibri" w:eastAsia="Calibri" w:hAnsi="Calibri" w:cs="Calibri"/>
                <w:color w:val="000000" w:themeColor="text1"/>
                <w:sz w:val="16"/>
                <w:szCs w:val="16"/>
              </w:rPr>
              <w:t>348</w:t>
            </w:r>
          </w:p>
        </w:tc>
        <w:tc>
          <w:tcPr>
            <w:tcW w:w="13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25F01CC8" w14:textId="77777777" w:rsidR="000E1D16" w:rsidRDefault="000E1D16">
            <w:pPr>
              <w:spacing w:after="0"/>
              <w:jc w:val="center"/>
            </w:pPr>
            <w:r w:rsidRPr="2BDDCB74">
              <w:rPr>
                <w:rFonts w:ascii="Calibri" w:eastAsia="Calibri" w:hAnsi="Calibri" w:cs="Calibri"/>
                <w:color w:val="000000" w:themeColor="text1"/>
                <w:sz w:val="16"/>
                <w:szCs w:val="16"/>
              </w:rPr>
              <w:t>370</w:t>
            </w:r>
          </w:p>
        </w:tc>
        <w:tc>
          <w:tcPr>
            <w:tcW w:w="2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078CE014" w14:textId="77777777" w:rsidR="000E1D16" w:rsidRDefault="000E1D16">
            <w:pPr>
              <w:spacing w:after="0"/>
              <w:jc w:val="center"/>
            </w:pPr>
            <w:r w:rsidRPr="2BDDCB74">
              <w:rPr>
                <w:rFonts w:ascii="Calibri" w:eastAsia="Calibri" w:hAnsi="Calibri" w:cs="Calibri"/>
                <w:color w:val="000000" w:themeColor="text1"/>
                <w:sz w:val="16"/>
                <w:szCs w:val="16"/>
              </w:rPr>
              <w:t xml:space="preserve">Negotiation </w:t>
            </w:r>
          </w:p>
        </w:tc>
        <w:tc>
          <w:tcPr>
            <w:tcW w:w="14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427D1451" w14:textId="77777777" w:rsidR="000E1D16" w:rsidRDefault="000E1D16">
            <w:pPr>
              <w:spacing w:after="0"/>
              <w:jc w:val="center"/>
            </w:pPr>
            <w:r w:rsidRPr="2BDDCB74">
              <w:rPr>
                <w:rFonts w:ascii="Calibri" w:eastAsia="Calibri" w:hAnsi="Calibri" w:cs="Calibri"/>
                <w:color w:val="000000" w:themeColor="text1"/>
                <w:sz w:val="16"/>
                <w:szCs w:val="16"/>
              </w:rPr>
              <w:t xml:space="preserve">2028 </w:t>
            </w:r>
          </w:p>
        </w:tc>
      </w:tr>
      <w:tr w:rsidR="000E1D16" w14:paraId="4C30B7AC" w14:textId="77777777" w:rsidTr="00AB7EB1">
        <w:trPr>
          <w:trHeight w:val="285"/>
        </w:trPr>
        <w:tc>
          <w:tcPr>
            <w:tcW w:w="8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Mar>
              <w:top w:w="23" w:type="dxa"/>
              <w:left w:w="165" w:type="dxa"/>
              <w:right w:w="165" w:type="dxa"/>
            </w:tcMar>
          </w:tcPr>
          <w:p w14:paraId="1E6739C3" w14:textId="77777777" w:rsidR="000E1D16" w:rsidRDefault="000E1D16">
            <w:pPr>
              <w:spacing w:after="0"/>
              <w:jc w:val="center"/>
            </w:pPr>
            <w:r w:rsidRPr="2BDDCB74">
              <w:rPr>
                <w:rFonts w:ascii="Calibri" w:eastAsia="Calibri" w:hAnsi="Calibri" w:cs="Calibri"/>
                <w:color w:val="000000" w:themeColor="text1"/>
                <w:sz w:val="16"/>
                <w:szCs w:val="16"/>
              </w:rPr>
              <w:t>4</w:t>
            </w:r>
          </w:p>
        </w:tc>
        <w:tc>
          <w:tcPr>
            <w:tcW w:w="11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791F9D91" w14:textId="77777777" w:rsidR="000E1D16" w:rsidRDefault="000E1D16">
            <w:pPr>
              <w:spacing w:after="0"/>
              <w:jc w:val="center"/>
            </w:pPr>
            <w:r w:rsidRPr="2BDDCB74">
              <w:rPr>
                <w:rFonts w:ascii="Calibri" w:eastAsia="Calibri" w:hAnsi="Calibri" w:cs="Calibri"/>
                <w:color w:val="000000" w:themeColor="text1"/>
                <w:sz w:val="16"/>
                <w:szCs w:val="16"/>
              </w:rPr>
              <w:t>Balikpapan</w:t>
            </w:r>
          </w:p>
        </w:tc>
        <w:tc>
          <w:tcPr>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4CECB890" w14:textId="77777777" w:rsidR="000E1D16" w:rsidRDefault="000E1D16">
            <w:pPr>
              <w:spacing w:after="0"/>
              <w:jc w:val="center"/>
            </w:pPr>
            <w:r w:rsidRPr="2BDDCB74">
              <w:rPr>
                <w:rFonts w:ascii="Calibri" w:eastAsia="Calibri" w:hAnsi="Calibri" w:cs="Calibri"/>
                <w:color w:val="000000" w:themeColor="text1"/>
                <w:sz w:val="16"/>
                <w:szCs w:val="16"/>
              </w:rPr>
              <w:t>260</w:t>
            </w:r>
          </w:p>
        </w:tc>
        <w:tc>
          <w:tcPr>
            <w:tcW w:w="13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307153F1" w14:textId="77777777" w:rsidR="000E1D16" w:rsidRDefault="000E1D16">
            <w:pPr>
              <w:spacing w:after="0"/>
              <w:jc w:val="center"/>
            </w:pPr>
            <w:r w:rsidRPr="2BDDCB74">
              <w:rPr>
                <w:rFonts w:ascii="Calibri" w:eastAsia="Calibri" w:hAnsi="Calibri" w:cs="Calibri"/>
                <w:color w:val="000000" w:themeColor="text1"/>
                <w:sz w:val="16"/>
                <w:szCs w:val="16"/>
              </w:rPr>
              <w:t>360</w:t>
            </w:r>
          </w:p>
        </w:tc>
        <w:tc>
          <w:tcPr>
            <w:tcW w:w="2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06AE000C" w14:textId="77777777" w:rsidR="000E1D16" w:rsidRDefault="000E1D16">
            <w:pPr>
              <w:spacing w:after="0"/>
              <w:jc w:val="center"/>
            </w:pPr>
            <w:r w:rsidRPr="2BDDCB74">
              <w:rPr>
                <w:rFonts w:ascii="Calibri" w:eastAsia="Calibri" w:hAnsi="Calibri" w:cs="Calibri"/>
                <w:color w:val="000000" w:themeColor="text1"/>
                <w:sz w:val="16"/>
                <w:szCs w:val="16"/>
              </w:rPr>
              <w:t>82% (Sept 2023)</w:t>
            </w:r>
          </w:p>
        </w:tc>
        <w:tc>
          <w:tcPr>
            <w:tcW w:w="14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5C448860" w14:textId="77777777" w:rsidR="000E1D16" w:rsidRDefault="000E1D16">
            <w:pPr>
              <w:spacing w:after="0"/>
              <w:jc w:val="center"/>
            </w:pPr>
            <w:r w:rsidRPr="2BDDCB74">
              <w:rPr>
                <w:rFonts w:ascii="Calibri" w:eastAsia="Calibri" w:hAnsi="Calibri" w:cs="Calibri"/>
                <w:color w:val="000000" w:themeColor="text1"/>
                <w:sz w:val="16"/>
                <w:szCs w:val="16"/>
              </w:rPr>
              <w:t>2024</w:t>
            </w:r>
          </w:p>
        </w:tc>
      </w:tr>
      <w:tr w:rsidR="000E1D16" w14:paraId="75C00EF6" w14:textId="77777777" w:rsidTr="00AB7EB1">
        <w:trPr>
          <w:trHeight w:val="270"/>
        </w:trPr>
        <w:tc>
          <w:tcPr>
            <w:tcW w:w="8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Mar>
              <w:top w:w="23" w:type="dxa"/>
              <w:left w:w="165" w:type="dxa"/>
              <w:right w:w="165" w:type="dxa"/>
            </w:tcMar>
          </w:tcPr>
          <w:p w14:paraId="04031170" w14:textId="77777777" w:rsidR="000E1D16" w:rsidRDefault="000E1D16">
            <w:pPr>
              <w:spacing w:after="0"/>
              <w:jc w:val="center"/>
            </w:pPr>
            <w:r w:rsidRPr="2BDDCB74">
              <w:rPr>
                <w:rFonts w:ascii="Calibri" w:eastAsia="Calibri" w:hAnsi="Calibri" w:cs="Calibri"/>
                <w:color w:val="000000" w:themeColor="text1"/>
                <w:sz w:val="16"/>
                <w:szCs w:val="16"/>
              </w:rPr>
              <w:t>5</w:t>
            </w:r>
          </w:p>
        </w:tc>
        <w:tc>
          <w:tcPr>
            <w:tcW w:w="11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04C0A1E6" w14:textId="77777777" w:rsidR="000E1D16" w:rsidRDefault="000E1D16">
            <w:pPr>
              <w:spacing w:after="0"/>
              <w:jc w:val="center"/>
            </w:pPr>
            <w:proofErr w:type="spellStart"/>
            <w:r w:rsidRPr="2BDDCB74">
              <w:rPr>
                <w:rFonts w:ascii="Calibri" w:eastAsia="Calibri" w:hAnsi="Calibri" w:cs="Calibri"/>
                <w:color w:val="000000" w:themeColor="text1"/>
                <w:sz w:val="16"/>
                <w:szCs w:val="16"/>
              </w:rPr>
              <w:t>Balongan</w:t>
            </w:r>
            <w:proofErr w:type="spellEnd"/>
          </w:p>
        </w:tc>
        <w:tc>
          <w:tcPr>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6D0FAE79" w14:textId="77777777" w:rsidR="000E1D16" w:rsidRDefault="000E1D16">
            <w:pPr>
              <w:spacing w:after="0"/>
              <w:jc w:val="center"/>
            </w:pPr>
            <w:r w:rsidRPr="2BDDCB74">
              <w:rPr>
                <w:rFonts w:ascii="Calibri" w:eastAsia="Calibri" w:hAnsi="Calibri" w:cs="Calibri"/>
                <w:color w:val="000000" w:themeColor="text1"/>
                <w:sz w:val="16"/>
                <w:szCs w:val="16"/>
              </w:rPr>
              <w:t>125</w:t>
            </w:r>
          </w:p>
        </w:tc>
        <w:tc>
          <w:tcPr>
            <w:tcW w:w="13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0DA54176" w14:textId="77777777" w:rsidR="000E1D16" w:rsidRDefault="000E1D16">
            <w:pPr>
              <w:spacing w:after="0"/>
              <w:jc w:val="center"/>
            </w:pPr>
            <w:r w:rsidRPr="2BDDCB74">
              <w:rPr>
                <w:rFonts w:ascii="Calibri" w:eastAsia="Calibri" w:hAnsi="Calibri" w:cs="Calibri"/>
                <w:color w:val="000000" w:themeColor="text1"/>
                <w:sz w:val="16"/>
                <w:szCs w:val="16"/>
              </w:rPr>
              <w:t>150</w:t>
            </w:r>
          </w:p>
        </w:tc>
        <w:tc>
          <w:tcPr>
            <w:tcW w:w="2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17CCF5C1" w14:textId="77777777" w:rsidR="000E1D16" w:rsidRDefault="000E1D16">
            <w:pPr>
              <w:spacing w:after="0"/>
              <w:jc w:val="center"/>
            </w:pPr>
            <w:r w:rsidRPr="2BDDCB74">
              <w:rPr>
                <w:rFonts w:ascii="Calibri" w:eastAsia="Calibri" w:hAnsi="Calibri" w:cs="Calibri"/>
                <w:color w:val="000000" w:themeColor="text1"/>
                <w:sz w:val="16"/>
                <w:szCs w:val="16"/>
              </w:rPr>
              <w:t xml:space="preserve">COD </w:t>
            </w:r>
          </w:p>
        </w:tc>
        <w:tc>
          <w:tcPr>
            <w:tcW w:w="14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2CFCB532" w14:textId="77777777" w:rsidR="000E1D16" w:rsidRDefault="000E1D16">
            <w:pPr>
              <w:spacing w:after="0"/>
              <w:jc w:val="center"/>
            </w:pPr>
            <w:r w:rsidRPr="2BDDCB74">
              <w:rPr>
                <w:rFonts w:ascii="Calibri" w:eastAsia="Calibri" w:hAnsi="Calibri" w:cs="Calibri"/>
                <w:color w:val="000000" w:themeColor="text1"/>
                <w:sz w:val="16"/>
                <w:szCs w:val="16"/>
              </w:rPr>
              <w:t>2022</w:t>
            </w:r>
          </w:p>
        </w:tc>
      </w:tr>
      <w:tr w:rsidR="000E1D16" w14:paraId="29B505CB" w14:textId="77777777" w:rsidTr="00AB7EB1">
        <w:trPr>
          <w:trHeight w:val="300"/>
        </w:trPr>
        <w:tc>
          <w:tcPr>
            <w:tcW w:w="8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Mar>
              <w:top w:w="23" w:type="dxa"/>
              <w:left w:w="165" w:type="dxa"/>
              <w:right w:w="165" w:type="dxa"/>
            </w:tcMar>
          </w:tcPr>
          <w:p w14:paraId="640ADE5D" w14:textId="77777777" w:rsidR="000E1D16" w:rsidRDefault="000E1D16">
            <w:pPr>
              <w:spacing w:after="0"/>
              <w:jc w:val="center"/>
            </w:pPr>
            <w:r w:rsidRPr="2BDDCB74">
              <w:rPr>
                <w:rFonts w:ascii="Calibri" w:eastAsia="Calibri" w:hAnsi="Calibri" w:cs="Calibri"/>
                <w:color w:val="000000" w:themeColor="text1"/>
                <w:sz w:val="16"/>
                <w:szCs w:val="16"/>
              </w:rPr>
              <w:t>6</w:t>
            </w:r>
          </w:p>
        </w:tc>
        <w:tc>
          <w:tcPr>
            <w:tcW w:w="11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10017E50" w14:textId="77777777" w:rsidR="000E1D16" w:rsidRDefault="000E1D16">
            <w:pPr>
              <w:spacing w:after="0"/>
              <w:jc w:val="center"/>
            </w:pPr>
            <w:proofErr w:type="spellStart"/>
            <w:r w:rsidRPr="2BDDCB74">
              <w:rPr>
                <w:rFonts w:ascii="Calibri" w:eastAsia="Calibri" w:hAnsi="Calibri" w:cs="Calibri"/>
                <w:color w:val="000000" w:themeColor="text1"/>
                <w:sz w:val="16"/>
                <w:szCs w:val="16"/>
              </w:rPr>
              <w:t>Tuban</w:t>
            </w:r>
            <w:proofErr w:type="spellEnd"/>
            <w:r w:rsidRPr="2BDDCB74">
              <w:rPr>
                <w:rFonts w:ascii="Calibri" w:eastAsia="Calibri" w:hAnsi="Calibri" w:cs="Calibri"/>
                <w:color w:val="000000" w:themeColor="text1"/>
                <w:sz w:val="16"/>
                <w:szCs w:val="16"/>
              </w:rPr>
              <w:t xml:space="preserve"> TPPI</w:t>
            </w:r>
          </w:p>
        </w:tc>
        <w:tc>
          <w:tcPr>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24578573" w14:textId="77777777" w:rsidR="000E1D16" w:rsidRDefault="000E1D16">
            <w:pPr>
              <w:spacing w:after="0"/>
              <w:jc w:val="center"/>
            </w:pPr>
            <w:r w:rsidRPr="2BDDCB74">
              <w:rPr>
                <w:rFonts w:ascii="Calibri" w:eastAsia="Calibri" w:hAnsi="Calibri" w:cs="Calibri"/>
                <w:color w:val="000000" w:themeColor="text1"/>
                <w:sz w:val="16"/>
                <w:szCs w:val="16"/>
              </w:rPr>
              <w:t>100</w:t>
            </w:r>
          </w:p>
        </w:tc>
        <w:tc>
          <w:tcPr>
            <w:tcW w:w="13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4CA76411" w14:textId="77777777" w:rsidR="000E1D16" w:rsidRDefault="000E1D16">
            <w:pPr>
              <w:spacing w:after="0"/>
              <w:jc w:val="center"/>
            </w:pPr>
            <w:r w:rsidRPr="2BDDCB74">
              <w:rPr>
                <w:rFonts w:ascii="Calibri" w:eastAsia="Calibri" w:hAnsi="Calibri" w:cs="Calibri"/>
                <w:color w:val="000000" w:themeColor="text1"/>
                <w:sz w:val="16"/>
                <w:szCs w:val="16"/>
              </w:rPr>
              <w:t>300</w:t>
            </w:r>
          </w:p>
        </w:tc>
        <w:tc>
          <w:tcPr>
            <w:tcW w:w="2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4CB6D178" w14:textId="77777777" w:rsidR="000E1D16" w:rsidRDefault="000E1D16">
            <w:pPr>
              <w:spacing w:after="0"/>
              <w:jc w:val="center"/>
            </w:pPr>
            <w:r w:rsidRPr="2BDDCB74">
              <w:rPr>
                <w:rFonts w:ascii="Calibri" w:eastAsia="Calibri" w:hAnsi="Calibri" w:cs="Calibri"/>
                <w:color w:val="000000" w:themeColor="text1"/>
                <w:sz w:val="16"/>
                <w:szCs w:val="16"/>
              </w:rPr>
              <w:t>Construction (7.89% per Oct 2023)</w:t>
            </w:r>
          </w:p>
        </w:tc>
        <w:tc>
          <w:tcPr>
            <w:tcW w:w="14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1C8EB4A6" w14:textId="77777777" w:rsidR="000E1D16" w:rsidRDefault="000E1D16">
            <w:pPr>
              <w:spacing w:after="0"/>
              <w:jc w:val="center"/>
            </w:pPr>
            <w:r w:rsidRPr="2BDDCB74">
              <w:rPr>
                <w:rFonts w:ascii="Calibri" w:eastAsia="Calibri" w:hAnsi="Calibri" w:cs="Calibri"/>
                <w:color w:val="000000" w:themeColor="text1"/>
                <w:sz w:val="16"/>
                <w:szCs w:val="16"/>
              </w:rPr>
              <w:t>2024</w:t>
            </w:r>
          </w:p>
        </w:tc>
      </w:tr>
      <w:tr w:rsidR="000E1D16" w14:paraId="5EB56960" w14:textId="77777777" w:rsidTr="00AB7EB1">
        <w:trPr>
          <w:trHeight w:val="255"/>
        </w:trPr>
        <w:tc>
          <w:tcPr>
            <w:tcW w:w="8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Mar>
              <w:top w:w="23" w:type="dxa"/>
              <w:left w:w="165" w:type="dxa"/>
              <w:right w:w="165" w:type="dxa"/>
            </w:tcMar>
          </w:tcPr>
          <w:p w14:paraId="20AC0D25" w14:textId="77777777" w:rsidR="000E1D16" w:rsidRDefault="000E1D16">
            <w:pPr>
              <w:spacing w:after="0"/>
              <w:jc w:val="center"/>
            </w:pPr>
            <w:r w:rsidRPr="2BDDCB74">
              <w:rPr>
                <w:rFonts w:ascii="Calibri" w:eastAsia="Calibri" w:hAnsi="Calibri" w:cs="Calibri"/>
                <w:color w:val="000000" w:themeColor="text1"/>
                <w:sz w:val="16"/>
                <w:szCs w:val="16"/>
              </w:rPr>
              <w:t>7</w:t>
            </w:r>
          </w:p>
        </w:tc>
        <w:tc>
          <w:tcPr>
            <w:tcW w:w="11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03811A77" w14:textId="77777777" w:rsidR="000E1D16" w:rsidRDefault="000E1D16">
            <w:pPr>
              <w:spacing w:after="0"/>
              <w:jc w:val="center"/>
            </w:pPr>
            <w:proofErr w:type="spellStart"/>
            <w:r w:rsidRPr="2BDDCB74">
              <w:rPr>
                <w:rFonts w:ascii="Calibri" w:eastAsia="Calibri" w:hAnsi="Calibri" w:cs="Calibri"/>
                <w:color w:val="000000" w:themeColor="text1"/>
                <w:sz w:val="16"/>
                <w:szCs w:val="16"/>
              </w:rPr>
              <w:t>Bontang</w:t>
            </w:r>
            <w:proofErr w:type="spellEnd"/>
            <w:r w:rsidRPr="2BDDCB74">
              <w:rPr>
                <w:rFonts w:ascii="Calibri" w:eastAsia="Calibri" w:hAnsi="Calibri" w:cs="Calibri"/>
                <w:color w:val="000000" w:themeColor="text1"/>
                <w:sz w:val="16"/>
                <w:szCs w:val="16"/>
              </w:rPr>
              <w:t xml:space="preserve"> </w:t>
            </w:r>
          </w:p>
        </w:tc>
        <w:tc>
          <w:tcPr>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0AE0E86D" w14:textId="77777777" w:rsidR="000E1D16" w:rsidRDefault="000E1D16">
            <w:pPr>
              <w:spacing w:after="0"/>
              <w:jc w:val="center"/>
            </w:pPr>
            <w:r w:rsidRPr="2BDDCB74">
              <w:rPr>
                <w:rFonts w:ascii="Calibri" w:eastAsia="Calibri" w:hAnsi="Calibri" w:cs="Calibri"/>
                <w:color w:val="000000" w:themeColor="text1"/>
                <w:sz w:val="16"/>
                <w:szCs w:val="16"/>
              </w:rPr>
              <w:t>-</w:t>
            </w:r>
          </w:p>
        </w:tc>
        <w:tc>
          <w:tcPr>
            <w:tcW w:w="13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714162FB" w14:textId="77777777" w:rsidR="000E1D16" w:rsidRDefault="000E1D16">
            <w:pPr>
              <w:spacing w:after="0"/>
              <w:jc w:val="center"/>
            </w:pPr>
            <w:r w:rsidRPr="2BDDCB74">
              <w:rPr>
                <w:rFonts w:ascii="Calibri" w:eastAsia="Calibri" w:hAnsi="Calibri" w:cs="Calibri"/>
                <w:color w:val="000000" w:themeColor="text1"/>
                <w:sz w:val="16"/>
                <w:szCs w:val="16"/>
              </w:rPr>
              <w:t>300</w:t>
            </w:r>
          </w:p>
        </w:tc>
        <w:tc>
          <w:tcPr>
            <w:tcW w:w="2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747F18AA" w14:textId="77777777" w:rsidR="000E1D16" w:rsidRDefault="000E1D16">
            <w:pPr>
              <w:spacing w:after="0"/>
              <w:jc w:val="center"/>
            </w:pPr>
            <w:r w:rsidRPr="2BDDCB74">
              <w:rPr>
                <w:rFonts w:ascii="Calibri" w:eastAsia="Calibri" w:hAnsi="Calibri" w:cs="Calibri"/>
                <w:color w:val="000000" w:themeColor="text1"/>
                <w:sz w:val="16"/>
                <w:szCs w:val="16"/>
              </w:rPr>
              <w:t>Project Negotiation</w:t>
            </w:r>
          </w:p>
        </w:tc>
        <w:tc>
          <w:tcPr>
            <w:tcW w:w="14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CAAC" w:themeFill="accent2" w:themeFillTint="66"/>
          </w:tcPr>
          <w:p w14:paraId="4AE217BC" w14:textId="77777777" w:rsidR="000E1D16" w:rsidRDefault="000E1D16">
            <w:pPr>
              <w:spacing w:after="0"/>
              <w:jc w:val="center"/>
            </w:pPr>
            <w:r w:rsidRPr="2BDDCB74">
              <w:rPr>
                <w:rFonts w:ascii="Calibri" w:eastAsia="Calibri" w:hAnsi="Calibri" w:cs="Calibri"/>
                <w:color w:val="000000" w:themeColor="text1"/>
                <w:sz w:val="16"/>
                <w:szCs w:val="16"/>
              </w:rPr>
              <w:t>2027</w:t>
            </w:r>
          </w:p>
        </w:tc>
      </w:tr>
      <w:tr w:rsidR="000E1D16" w14:paraId="0F1A8F7D" w14:textId="77777777" w:rsidTr="00AB7EB1">
        <w:trPr>
          <w:trHeight w:val="285"/>
        </w:trPr>
        <w:tc>
          <w:tcPr>
            <w:tcW w:w="8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3" w:type="dxa"/>
              <w:left w:w="165" w:type="dxa"/>
              <w:right w:w="165" w:type="dxa"/>
            </w:tcMar>
          </w:tcPr>
          <w:p w14:paraId="70987F28" w14:textId="77777777" w:rsidR="000E1D16" w:rsidRDefault="000E1D16">
            <w:pPr>
              <w:spacing w:after="0"/>
              <w:jc w:val="center"/>
            </w:pPr>
            <w:r w:rsidRPr="2BDDCB74">
              <w:rPr>
                <w:rFonts w:ascii="Calibri" w:eastAsia="Calibri" w:hAnsi="Calibri" w:cs="Calibri"/>
                <w:color w:val="000000" w:themeColor="text1"/>
                <w:sz w:val="16"/>
                <w:szCs w:val="16"/>
              </w:rPr>
              <w:t>8</w:t>
            </w:r>
          </w:p>
        </w:tc>
        <w:tc>
          <w:tcPr>
            <w:tcW w:w="11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Pr>
          <w:p w14:paraId="25532854" w14:textId="77777777" w:rsidR="000E1D16" w:rsidRDefault="000E1D16">
            <w:pPr>
              <w:spacing w:after="0"/>
              <w:jc w:val="center"/>
            </w:pPr>
            <w:proofErr w:type="spellStart"/>
            <w:r w:rsidRPr="2BDDCB74">
              <w:rPr>
                <w:rFonts w:ascii="Calibri" w:eastAsia="Calibri" w:hAnsi="Calibri" w:cs="Calibri"/>
                <w:color w:val="000000" w:themeColor="text1"/>
                <w:sz w:val="16"/>
                <w:szCs w:val="16"/>
              </w:rPr>
              <w:t>Cepu</w:t>
            </w:r>
            <w:proofErr w:type="spellEnd"/>
            <w:r w:rsidRPr="2BDDCB74">
              <w:rPr>
                <w:rFonts w:ascii="Calibri" w:eastAsia="Calibri" w:hAnsi="Calibri" w:cs="Calibri"/>
                <w:color w:val="000000" w:themeColor="text1"/>
                <w:sz w:val="16"/>
                <w:szCs w:val="16"/>
              </w:rPr>
              <w:t xml:space="preserve"> </w:t>
            </w:r>
          </w:p>
        </w:tc>
        <w:tc>
          <w:tcPr>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Pr>
          <w:p w14:paraId="023EEFAB" w14:textId="77777777" w:rsidR="000E1D16" w:rsidRDefault="000E1D16">
            <w:pPr>
              <w:spacing w:after="0"/>
              <w:jc w:val="center"/>
            </w:pPr>
            <w:r w:rsidRPr="2BDDCB74">
              <w:rPr>
                <w:rFonts w:ascii="Calibri" w:eastAsia="Calibri" w:hAnsi="Calibri" w:cs="Calibri"/>
                <w:color w:val="000000" w:themeColor="text1"/>
                <w:sz w:val="16"/>
                <w:szCs w:val="16"/>
              </w:rPr>
              <w:t>3.8</w:t>
            </w:r>
          </w:p>
        </w:tc>
        <w:tc>
          <w:tcPr>
            <w:tcW w:w="13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Pr>
          <w:p w14:paraId="437D1BBB" w14:textId="77777777" w:rsidR="000E1D16" w:rsidRDefault="000E1D16">
            <w:pPr>
              <w:spacing w:after="0"/>
              <w:jc w:val="center"/>
            </w:pPr>
            <w:r w:rsidRPr="2BDDCB74">
              <w:rPr>
                <w:rFonts w:ascii="Calibri" w:eastAsia="Calibri" w:hAnsi="Calibri" w:cs="Calibri"/>
                <w:color w:val="000000" w:themeColor="text1"/>
                <w:sz w:val="16"/>
                <w:szCs w:val="16"/>
              </w:rPr>
              <w:t>3.8</w:t>
            </w:r>
          </w:p>
        </w:tc>
        <w:tc>
          <w:tcPr>
            <w:tcW w:w="2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Pr>
          <w:p w14:paraId="319DC002" w14:textId="77777777" w:rsidR="000E1D16" w:rsidRDefault="000E1D16">
            <w:pPr>
              <w:spacing w:after="0"/>
              <w:jc w:val="center"/>
            </w:pPr>
            <w:r w:rsidRPr="2BDDCB74">
              <w:rPr>
                <w:rFonts w:ascii="Calibri" w:eastAsia="Calibri" w:hAnsi="Calibri" w:cs="Calibri"/>
                <w:color w:val="000000" w:themeColor="text1"/>
                <w:sz w:val="16"/>
                <w:szCs w:val="16"/>
              </w:rPr>
              <w:t>No Re-development</w:t>
            </w:r>
          </w:p>
        </w:tc>
        <w:tc>
          <w:tcPr>
            <w:tcW w:w="14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Pr>
          <w:p w14:paraId="0BDBECDD" w14:textId="77777777" w:rsidR="000E1D16" w:rsidRDefault="000E1D16">
            <w:pPr>
              <w:spacing w:after="0"/>
              <w:jc w:val="center"/>
            </w:pPr>
            <w:r w:rsidRPr="2BDDCB74">
              <w:rPr>
                <w:rFonts w:ascii="Calibri" w:eastAsia="Calibri" w:hAnsi="Calibri" w:cs="Calibri"/>
                <w:color w:val="000000" w:themeColor="text1"/>
                <w:sz w:val="16"/>
                <w:szCs w:val="16"/>
              </w:rPr>
              <w:t>-</w:t>
            </w:r>
          </w:p>
        </w:tc>
      </w:tr>
      <w:tr w:rsidR="000E1D16" w14:paraId="23C584A3" w14:textId="77777777" w:rsidTr="00AB7EB1">
        <w:trPr>
          <w:trHeight w:val="240"/>
        </w:trPr>
        <w:tc>
          <w:tcPr>
            <w:tcW w:w="8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Mar>
              <w:top w:w="23" w:type="dxa"/>
              <w:left w:w="165" w:type="dxa"/>
              <w:right w:w="165" w:type="dxa"/>
            </w:tcMar>
          </w:tcPr>
          <w:p w14:paraId="08FF608A" w14:textId="77777777" w:rsidR="000E1D16" w:rsidRDefault="000E1D16">
            <w:pPr>
              <w:spacing w:after="0"/>
              <w:jc w:val="center"/>
            </w:pPr>
            <w:r w:rsidRPr="2BDDCB74">
              <w:rPr>
                <w:rFonts w:ascii="Calibri" w:eastAsia="Calibri" w:hAnsi="Calibri" w:cs="Calibri"/>
                <w:color w:val="000000" w:themeColor="text1"/>
                <w:sz w:val="16"/>
                <w:szCs w:val="16"/>
              </w:rPr>
              <w:t>9</w:t>
            </w:r>
          </w:p>
        </w:tc>
        <w:tc>
          <w:tcPr>
            <w:tcW w:w="11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Pr>
          <w:p w14:paraId="48275577" w14:textId="77777777" w:rsidR="000E1D16" w:rsidRDefault="000E1D16">
            <w:pPr>
              <w:spacing w:after="0"/>
              <w:jc w:val="center"/>
            </w:pPr>
            <w:r w:rsidRPr="2BDDCB74">
              <w:rPr>
                <w:rFonts w:ascii="Calibri" w:eastAsia="Calibri" w:hAnsi="Calibri" w:cs="Calibri"/>
                <w:color w:val="000000" w:themeColor="text1"/>
                <w:sz w:val="16"/>
                <w:szCs w:val="16"/>
              </w:rPr>
              <w:t>Kasim</w:t>
            </w:r>
          </w:p>
        </w:tc>
        <w:tc>
          <w:tcPr>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Pr>
          <w:p w14:paraId="28068D13" w14:textId="77777777" w:rsidR="000E1D16" w:rsidRDefault="000E1D16">
            <w:pPr>
              <w:spacing w:after="0"/>
              <w:jc w:val="center"/>
            </w:pPr>
            <w:r w:rsidRPr="2BDDCB74">
              <w:rPr>
                <w:rFonts w:ascii="Calibri" w:eastAsia="Calibri" w:hAnsi="Calibri" w:cs="Calibri"/>
                <w:color w:val="000000" w:themeColor="text1"/>
                <w:sz w:val="16"/>
                <w:szCs w:val="16"/>
              </w:rPr>
              <w:t>10</w:t>
            </w:r>
          </w:p>
        </w:tc>
        <w:tc>
          <w:tcPr>
            <w:tcW w:w="13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Pr>
          <w:p w14:paraId="1E5ED963" w14:textId="77777777" w:rsidR="000E1D16" w:rsidRDefault="000E1D16">
            <w:pPr>
              <w:spacing w:after="0"/>
              <w:jc w:val="center"/>
            </w:pPr>
            <w:r w:rsidRPr="2BDDCB74">
              <w:rPr>
                <w:rFonts w:ascii="Calibri" w:eastAsia="Calibri" w:hAnsi="Calibri" w:cs="Calibri"/>
                <w:color w:val="000000" w:themeColor="text1"/>
                <w:sz w:val="16"/>
                <w:szCs w:val="16"/>
              </w:rPr>
              <w:t>10</w:t>
            </w:r>
          </w:p>
        </w:tc>
        <w:tc>
          <w:tcPr>
            <w:tcW w:w="28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Pr>
          <w:p w14:paraId="37C66962" w14:textId="77777777" w:rsidR="000E1D16" w:rsidRDefault="000E1D16">
            <w:pPr>
              <w:spacing w:after="0"/>
              <w:jc w:val="center"/>
            </w:pPr>
            <w:r w:rsidRPr="2BDDCB74">
              <w:rPr>
                <w:rFonts w:ascii="Calibri" w:eastAsia="Calibri" w:hAnsi="Calibri" w:cs="Calibri"/>
                <w:color w:val="000000" w:themeColor="text1"/>
                <w:sz w:val="16"/>
                <w:szCs w:val="16"/>
              </w:rPr>
              <w:t>No Re-development</w:t>
            </w:r>
          </w:p>
        </w:tc>
        <w:tc>
          <w:tcPr>
            <w:tcW w:w="14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Pr>
          <w:p w14:paraId="51C593D7" w14:textId="77777777" w:rsidR="000E1D16" w:rsidRDefault="000E1D16">
            <w:pPr>
              <w:spacing w:after="0"/>
              <w:jc w:val="center"/>
            </w:pPr>
            <w:r w:rsidRPr="2BDDCB74">
              <w:rPr>
                <w:rFonts w:ascii="Calibri" w:eastAsia="Calibri" w:hAnsi="Calibri" w:cs="Calibri"/>
                <w:color w:val="000000" w:themeColor="text1"/>
                <w:sz w:val="16"/>
                <w:szCs w:val="16"/>
              </w:rPr>
              <w:t>-</w:t>
            </w:r>
          </w:p>
        </w:tc>
      </w:tr>
      <w:tr w:rsidR="000E1D16" w14:paraId="38A3FEA2" w14:textId="77777777" w:rsidTr="00AB7EB1">
        <w:trPr>
          <w:trHeight w:val="240"/>
        </w:trPr>
        <w:tc>
          <w:tcPr>
            <w:tcW w:w="8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23" w:type="dxa"/>
              <w:left w:w="165" w:type="dxa"/>
              <w:right w:w="165" w:type="dxa"/>
            </w:tcMar>
          </w:tcPr>
          <w:p w14:paraId="6B7E1969" w14:textId="77777777" w:rsidR="000E1D16" w:rsidRDefault="000E1D16">
            <w:pPr>
              <w:spacing w:after="0"/>
              <w:jc w:val="center"/>
            </w:pPr>
            <w:r w:rsidRPr="2BDDCB74">
              <w:rPr>
                <w:rFonts w:ascii="Calibri" w:eastAsia="Calibri" w:hAnsi="Calibri" w:cs="Calibri"/>
                <w:sz w:val="16"/>
                <w:szCs w:val="16"/>
              </w:rPr>
              <w:t xml:space="preserve"> </w:t>
            </w:r>
          </w:p>
        </w:tc>
        <w:tc>
          <w:tcPr>
            <w:tcW w:w="118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A1B3D3" w14:textId="77777777" w:rsidR="000E1D16" w:rsidRDefault="000E1D16">
            <w:pPr>
              <w:spacing w:after="0"/>
              <w:jc w:val="center"/>
            </w:pPr>
            <w:r w:rsidRPr="2BDDCB74">
              <w:rPr>
                <w:rFonts w:ascii="Calibri" w:eastAsia="Calibri" w:hAnsi="Calibri" w:cs="Calibri"/>
                <w:b/>
                <w:bCs/>
                <w:sz w:val="16"/>
                <w:szCs w:val="16"/>
              </w:rPr>
              <w:t xml:space="preserve">TOTAL </w:t>
            </w:r>
          </w:p>
        </w:tc>
        <w:tc>
          <w:tcPr>
            <w:tcW w:w="12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7C8808" w14:textId="77777777" w:rsidR="000E1D16" w:rsidRDefault="000E1D16">
            <w:pPr>
              <w:spacing w:after="0"/>
              <w:jc w:val="center"/>
            </w:pPr>
            <w:r w:rsidRPr="2BDDCB74">
              <w:rPr>
                <w:rFonts w:ascii="Calibri" w:eastAsia="Calibri" w:hAnsi="Calibri" w:cs="Calibri"/>
                <w:b/>
                <w:bCs/>
                <w:sz w:val="16"/>
                <w:szCs w:val="16"/>
              </w:rPr>
              <w:t>1,176.1</w:t>
            </w:r>
          </w:p>
        </w:tc>
        <w:tc>
          <w:tcPr>
            <w:tcW w:w="13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7B87B4" w14:textId="77777777" w:rsidR="000E1D16" w:rsidRDefault="000E1D16">
            <w:pPr>
              <w:spacing w:after="0"/>
              <w:jc w:val="center"/>
            </w:pPr>
            <w:r w:rsidRPr="2BDDCB74">
              <w:rPr>
                <w:rFonts w:ascii="Calibri" w:eastAsia="Calibri" w:hAnsi="Calibri" w:cs="Calibri"/>
                <w:b/>
                <w:bCs/>
                <w:sz w:val="16"/>
                <w:szCs w:val="16"/>
              </w:rPr>
              <w:t>&gt;1,800</w:t>
            </w:r>
          </w:p>
        </w:tc>
        <w:tc>
          <w:tcPr>
            <w:tcW w:w="28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11D457" w14:textId="77777777" w:rsidR="000E1D16" w:rsidRDefault="000E1D16">
            <w:pPr>
              <w:spacing w:after="0"/>
              <w:jc w:val="center"/>
            </w:pPr>
            <w:r w:rsidRPr="2BDDCB74">
              <w:rPr>
                <w:rFonts w:ascii="Calibri" w:eastAsia="Calibri" w:hAnsi="Calibri" w:cs="Calibri"/>
                <w:sz w:val="16"/>
                <w:szCs w:val="16"/>
              </w:rPr>
              <w:t xml:space="preserve"> </w:t>
            </w:r>
          </w:p>
        </w:tc>
        <w:tc>
          <w:tcPr>
            <w:tcW w:w="146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0BE02D" w14:textId="77777777" w:rsidR="000E1D16" w:rsidRDefault="000E1D16">
            <w:pPr>
              <w:spacing w:after="0"/>
              <w:jc w:val="center"/>
            </w:pPr>
            <w:r w:rsidRPr="2BDDCB74">
              <w:rPr>
                <w:rFonts w:ascii="Calibri" w:eastAsia="Calibri" w:hAnsi="Calibri" w:cs="Calibri"/>
                <w:sz w:val="16"/>
                <w:szCs w:val="16"/>
              </w:rPr>
              <w:t xml:space="preserve"> </w:t>
            </w:r>
          </w:p>
        </w:tc>
      </w:tr>
    </w:tbl>
    <w:p w14:paraId="066C4FFE" w14:textId="77777777" w:rsidR="000E1D16" w:rsidRPr="00E4529F" w:rsidRDefault="000E1D16" w:rsidP="000E1D16">
      <w:pPr>
        <w:spacing w:after="0"/>
        <w:jc w:val="both"/>
      </w:pPr>
      <w:r w:rsidRPr="2BDDCB74">
        <w:rPr>
          <w:rFonts w:ascii="Calibri" w:eastAsia="Calibri" w:hAnsi="Calibri" w:cs="Calibri"/>
        </w:rPr>
        <w:t xml:space="preserve"> </w:t>
      </w:r>
    </w:p>
    <w:p w14:paraId="09F5E5F5" w14:textId="4032495B" w:rsidR="00764A3A" w:rsidRDefault="00764A3A" w:rsidP="2BDDCB74">
      <w:pPr>
        <w:jc w:val="both"/>
        <w:rPr>
          <w:b/>
          <w:bCs/>
        </w:rPr>
      </w:pPr>
      <w:r>
        <w:rPr>
          <w:b/>
          <w:bCs/>
        </w:rPr>
        <w:lastRenderedPageBreak/>
        <w:t xml:space="preserve">AGRICULTURE </w:t>
      </w:r>
    </w:p>
    <w:p w14:paraId="0A82FD41" w14:textId="0A445576" w:rsidR="00764A3A" w:rsidRDefault="00BE5183" w:rsidP="00BE5183">
      <w:pPr>
        <w:pStyle w:val="ListParagraph"/>
        <w:numPr>
          <w:ilvl w:val="0"/>
          <w:numId w:val="21"/>
        </w:numPr>
        <w:jc w:val="both"/>
      </w:pPr>
      <w:r w:rsidRPr="00FA63E2">
        <w:t xml:space="preserve">Government will continue the conversion program </w:t>
      </w:r>
      <w:r w:rsidR="00DB637A" w:rsidRPr="00FA63E2">
        <w:t xml:space="preserve">of </w:t>
      </w:r>
      <w:r w:rsidR="002C76D7" w:rsidRPr="00FA63E2">
        <w:t xml:space="preserve">diesel engines to </w:t>
      </w:r>
      <w:r w:rsidR="00B749F8" w:rsidRPr="00FA63E2">
        <w:t xml:space="preserve">gas engines for farmers and fishermen. It is conducted by giving for free </w:t>
      </w:r>
      <w:proofErr w:type="gramStart"/>
      <w:r w:rsidR="00B749F8" w:rsidRPr="00FA63E2">
        <w:t>a number of</w:t>
      </w:r>
      <w:proofErr w:type="gramEnd"/>
      <w:r w:rsidR="00B749F8" w:rsidRPr="00FA63E2">
        <w:t xml:space="preserve"> Gas Conver</w:t>
      </w:r>
      <w:r w:rsidR="00FA63E2" w:rsidRPr="00FA63E2">
        <w:t xml:space="preserve">ter Kit. </w:t>
      </w:r>
    </w:p>
    <w:tbl>
      <w:tblPr>
        <w:tblW w:w="8550" w:type="dxa"/>
        <w:tblInd w:w="710" w:type="dxa"/>
        <w:tblCellMar>
          <w:left w:w="0" w:type="dxa"/>
          <w:right w:w="0" w:type="dxa"/>
        </w:tblCellMar>
        <w:tblLook w:val="0420" w:firstRow="1" w:lastRow="0" w:firstColumn="0" w:lastColumn="0" w:noHBand="0" w:noVBand="1"/>
      </w:tblPr>
      <w:tblGrid>
        <w:gridCol w:w="2340"/>
        <w:gridCol w:w="1440"/>
        <w:gridCol w:w="1440"/>
        <w:gridCol w:w="1710"/>
        <w:gridCol w:w="1620"/>
      </w:tblGrid>
      <w:tr w:rsidR="00FA63E2" w:rsidRPr="00FA63E2" w14:paraId="6BE8CBED" w14:textId="77777777" w:rsidTr="00FA63E2">
        <w:trPr>
          <w:trHeight w:val="469"/>
        </w:trPr>
        <w:tc>
          <w:tcPr>
            <w:tcW w:w="2340" w:type="dxa"/>
            <w:tcBorders>
              <w:top w:val="single" w:sz="8" w:space="0" w:color="FFFFFF"/>
              <w:left w:val="single" w:sz="8" w:space="0" w:color="FFFFFF"/>
              <w:bottom w:val="single" w:sz="24" w:space="0" w:color="FFFFFF"/>
              <w:right w:val="single" w:sz="8" w:space="0" w:color="FFFFFF"/>
            </w:tcBorders>
            <w:shd w:val="clear" w:color="auto" w:fill="A5A5A5"/>
            <w:tcMar>
              <w:top w:w="15" w:type="dxa"/>
              <w:left w:w="108" w:type="dxa"/>
              <w:bottom w:w="0" w:type="dxa"/>
              <w:right w:w="108" w:type="dxa"/>
            </w:tcMar>
            <w:hideMark/>
          </w:tcPr>
          <w:p w14:paraId="4C1FA9B4" w14:textId="7772D8BF" w:rsidR="00FA63E2" w:rsidRPr="00FA63E2" w:rsidRDefault="00FA63E2" w:rsidP="00FA63E2">
            <w:pPr>
              <w:pStyle w:val="ListParagraph"/>
              <w:ind w:left="74"/>
              <w:jc w:val="center"/>
              <w:rPr>
                <w:sz w:val="20"/>
                <w:szCs w:val="20"/>
              </w:rPr>
            </w:pPr>
            <w:r w:rsidRPr="00FA63E2">
              <w:rPr>
                <w:b/>
                <w:bCs/>
                <w:sz w:val="20"/>
                <w:szCs w:val="20"/>
              </w:rPr>
              <w:t>Year</w:t>
            </w:r>
          </w:p>
        </w:tc>
        <w:tc>
          <w:tcPr>
            <w:tcW w:w="1440" w:type="dxa"/>
            <w:tcBorders>
              <w:top w:val="single" w:sz="8" w:space="0" w:color="FFFFFF"/>
              <w:left w:val="single" w:sz="8" w:space="0" w:color="FFFFFF"/>
              <w:bottom w:val="single" w:sz="24" w:space="0" w:color="FFFFFF"/>
              <w:right w:val="single" w:sz="8" w:space="0" w:color="FFFFFF"/>
            </w:tcBorders>
            <w:shd w:val="clear" w:color="auto" w:fill="A5A5A5"/>
            <w:tcMar>
              <w:top w:w="15" w:type="dxa"/>
              <w:left w:w="108" w:type="dxa"/>
              <w:bottom w:w="0" w:type="dxa"/>
              <w:right w:w="108" w:type="dxa"/>
            </w:tcMar>
            <w:hideMark/>
          </w:tcPr>
          <w:p w14:paraId="75BE40FE" w14:textId="77777777" w:rsidR="00FA63E2" w:rsidRPr="00FA63E2" w:rsidRDefault="00FA63E2" w:rsidP="00FA63E2">
            <w:pPr>
              <w:pStyle w:val="ListParagraph"/>
              <w:ind w:left="0"/>
              <w:jc w:val="center"/>
              <w:rPr>
                <w:sz w:val="20"/>
                <w:szCs w:val="20"/>
              </w:rPr>
            </w:pPr>
            <w:r w:rsidRPr="00FA63E2">
              <w:rPr>
                <w:b/>
                <w:bCs/>
                <w:sz w:val="20"/>
                <w:szCs w:val="20"/>
              </w:rPr>
              <w:t>2020</w:t>
            </w:r>
          </w:p>
        </w:tc>
        <w:tc>
          <w:tcPr>
            <w:tcW w:w="1440" w:type="dxa"/>
            <w:tcBorders>
              <w:top w:val="single" w:sz="8" w:space="0" w:color="FFFFFF"/>
              <w:left w:val="single" w:sz="8" w:space="0" w:color="FFFFFF"/>
              <w:bottom w:val="single" w:sz="24" w:space="0" w:color="FFFFFF"/>
              <w:right w:val="single" w:sz="8" w:space="0" w:color="FFFFFF"/>
            </w:tcBorders>
            <w:shd w:val="clear" w:color="auto" w:fill="A5A5A5"/>
            <w:tcMar>
              <w:top w:w="15" w:type="dxa"/>
              <w:left w:w="108" w:type="dxa"/>
              <w:bottom w:w="0" w:type="dxa"/>
              <w:right w:w="108" w:type="dxa"/>
            </w:tcMar>
            <w:hideMark/>
          </w:tcPr>
          <w:p w14:paraId="1ED051FA" w14:textId="77777777" w:rsidR="00FA63E2" w:rsidRPr="00FA63E2" w:rsidRDefault="00FA63E2" w:rsidP="00FA63E2">
            <w:pPr>
              <w:pStyle w:val="ListParagraph"/>
              <w:ind w:left="0"/>
              <w:jc w:val="center"/>
              <w:rPr>
                <w:b/>
                <w:bCs/>
                <w:sz w:val="20"/>
                <w:szCs w:val="20"/>
              </w:rPr>
            </w:pPr>
            <w:r w:rsidRPr="00FA63E2">
              <w:rPr>
                <w:b/>
                <w:bCs/>
                <w:sz w:val="20"/>
                <w:szCs w:val="20"/>
              </w:rPr>
              <w:t>2021</w:t>
            </w:r>
          </w:p>
        </w:tc>
        <w:tc>
          <w:tcPr>
            <w:tcW w:w="1710" w:type="dxa"/>
            <w:tcBorders>
              <w:top w:val="single" w:sz="8" w:space="0" w:color="FFFFFF"/>
              <w:left w:val="single" w:sz="8" w:space="0" w:color="FFFFFF"/>
              <w:bottom w:val="single" w:sz="24" w:space="0" w:color="FFFFFF"/>
              <w:right w:val="single" w:sz="8" w:space="0" w:color="FFFFFF"/>
            </w:tcBorders>
            <w:shd w:val="clear" w:color="auto" w:fill="A5A5A5"/>
            <w:tcMar>
              <w:top w:w="15" w:type="dxa"/>
              <w:left w:w="108" w:type="dxa"/>
              <w:bottom w:w="0" w:type="dxa"/>
              <w:right w:w="108" w:type="dxa"/>
            </w:tcMar>
            <w:hideMark/>
          </w:tcPr>
          <w:p w14:paraId="38E5A77B" w14:textId="77777777" w:rsidR="00FA63E2" w:rsidRPr="00FA63E2" w:rsidRDefault="00FA63E2" w:rsidP="00FA63E2">
            <w:pPr>
              <w:pStyle w:val="ListParagraph"/>
              <w:ind w:left="0"/>
              <w:jc w:val="center"/>
              <w:rPr>
                <w:b/>
                <w:bCs/>
                <w:sz w:val="20"/>
                <w:szCs w:val="20"/>
              </w:rPr>
            </w:pPr>
            <w:r w:rsidRPr="00FA63E2">
              <w:rPr>
                <w:b/>
                <w:bCs/>
                <w:sz w:val="20"/>
                <w:szCs w:val="20"/>
              </w:rPr>
              <w:t>2022</w:t>
            </w:r>
          </w:p>
        </w:tc>
        <w:tc>
          <w:tcPr>
            <w:tcW w:w="1620" w:type="dxa"/>
            <w:tcBorders>
              <w:top w:val="single" w:sz="8" w:space="0" w:color="FFFFFF"/>
              <w:left w:val="single" w:sz="8" w:space="0" w:color="FFFFFF"/>
              <w:bottom w:val="single" w:sz="24" w:space="0" w:color="FFFFFF"/>
              <w:right w:val="single" w:sz="8" w:space="0" w:color="FFFFFF"/>
            </w:tcBorders>
            <w:shd w:val="clear" w:color="auto" w:fill="A5A5A5"/>
            <w:tcMar>
              <w:top w:w="15" w:type="dxa"/>
              <w:left w:w="108" w:type="dxa"/>
              <w:bottom w:w="0" w:type="dxa"/>
              <w:right w:w="108" w:type="dxa"/>
            </w:tcMar>
            <w:hideMark/>
          </w:tcPr>
          <w:p w14:paraId="5D56F458" w14:textId="77777777" w:rsidR="00FA63E2" w:rsidRPr="00FA63E2" w:rsidRDefault="00FA63E2" w:rsidP="00FA63E2">
            <w:pPr>
              <w:pStyle w:val="ListParagraph"/>
              <w:ind w:left="0"/>
              <w:jc w:val="center"/>
              <w:rPr>
                <w:b/>
                <w:bCs/>
                <w:sz w:val="20"/>
                <w:szCs w:val="20"/>
              </w:rPr>
            </w:pPr>
            <w:r w:rsidRPr="00FA63E2">
              <w:rPr>
                <w:b/>
                <w:bCs/>
                <w:sz w:val="20"/>
                <w:szCs w:val="20"/>
              </w:rPr>
              <w:t>2023</w:t>
            </w:r>
          </w:p>
        </w:tc>
      </w:tr>
      <w:tr w:rsidR="00FA63E2" w:rsidRPr="00FA63E2" w14:paraId="49E4EF8D" w14:textId="77777777" w:rsidTr="00FA63E2">
        <w:trPr>
          <w:trHeight w:val="357"/>
        </w:trPr>
        <w:tc>
          <w:tcPr>
            <w:tcW w:w="2340" w:type="dxa"/>
            <w:tcBorders>
              <w:top w:val="single" w:sz="24" w:space="0" w:color="FFFFFF"/>
              <w:left w:val="single" w:sz="8" w:space="0" w:color="FFFFFF"/>
              <w:bottom w:val="single" w:sz="8" w:space="0" w:color="FFFFFF"/>
              <w:right w:val="single" w:sz="8" w:space="0" w:color="FFFFFF"/>
            </w:tcBorders>
            <w:shd w:val="clear" w:color="auto" w:fill="E1E1E1"/>
            <w:tcMar>
              <w:top w:w="15" w:type="dxa"/>
              <w:left w:w="108" w:type="dxa"/>
              <w:bottom w:w="0" w:type="dxa"/>
              <w:right w:w="108" w:type="dxa"/>
            </w:tcMar>
            <w:hideMark/>
          </w:tcPr>
          <w:p w14:paraId="5CE43BE1" w14:textId="77777777" w:rsidR="00FA63E2" w:rsidRPr="00FA63E2" w:rsidRDefault="00FA63E2" w:rsidP="00FA63E2">
            <w:pPr>
              <w:pStyle w:val="ListParagraph"/>
              <w:ind w:left="74"/>
              <w:jc w:val="center"/>
              <w:rPr>
                <w:sz w:val="20"/>
                <w:szCs w:val="20"/>
              </w:rPr>
            </w:pPr>
            <w:r w:rsidRPr="00FA63E2">
              <w:rPr>
                <w:sz w:val="20"/>
                <w:szCs w:val="20"/>
              </w:rPr>
              <w:t>Number of Converter Kit for Fishermen</w:t>
            </w:r>
          </w:p>
        </w:tc>
        <w:tc>
          <w:tcPr>
            <w:tcW w:w="1440" w:type="dxa"/>
            <w:tcBorders>
              <w:top w:val="single" w:sz="24" w:space="0" w:color="FFFFFF"/>
              <w:left w:val="single" w:sz="8" w:space="0" w:color="FFFFFF"/>
              <w:bottom w:val="single" w:sz="8" w:space="0" w:color="FFFFFF"/>
              <w:right w:val="single" w:sz="8" w:space="0" w:color="FFFFFF"/>
            </w:tcBorders>
            <w:shd w:val="clear" w:color="auto" w:fill="E1E1E1"/>
            <w:tcMar>
              <w:top w:w="15" w:type="dxa"/>
              <w:left w:w="108" w:type="dxa"/>
              <w:bottom w:w="0" w:type="dxa"/>
              <w:right w:w="108" w:type="dxa"/>
            </w:tcMar>
            <w:hideMark/>
          </w:tcPr>
          <w:p w14:paraId="3ADA1F73" w14:textId="77777777" w:rsidR="00FA63E2" w:rsidRPr="00FA63E2" w:rsidRDefault="00FA63E2" w:rsidP="00FA63E2">
            <w:pPr>
              <w:pStyle w:val="ListParagraph"/>
              <w:ind w:left="0"/>
              <w:jc w:val="center"/>
              <w:rPr>
                <w:sz w:val="20"/>
                <w:szCs w:val="20"/>
              </w:rPr>
            </w:pPr>
            <w:r w:rsidRPr="00FA63E2">
              <w:rPr>
                <w:sz w:val="20"/>
                <w:szCs w:val="20"/>
              </w:rPr>
              <w:t>25,000</w:t>
            </w:r>
          </w:p>
        </w:tc>
        <w:tc>
          <w:tcPr>
            <w:tcW w:w="1440" w:type="dxa"/>
            <w:tcBorders>
              <w:top w:val="single" w:sz="24" w:space="0" w:color="FFFFFF"/>
              <w:left w:val="single" w:sz="8" w:space="0" w:color="FFFFFF"/>
              <w:bottom w:val="single" w:sz="8" w:space="0" w:color="FFFFFF"/>
              <w:right w:val="single" w:sz="8" w:space="0" w:color="FFFFFF"/>
            </w:tcBorders>
            <w:shd w:val="clear" w:color="auto" w:fill="E1E1E1"/>
            <w:tcMar>
              <w:top w:w="15" w:type="dxa"/>
              <w:left w:w="108" w:type="dxa"/>
              <w:bottom w:w="0" w:type="dxa"/>
              <w:right w:w="108" w:type="dxa"/>
            </w:tcMar>
            <w:hideMark/>
          </w:tcPr>
          <w:p w14:paraId="5CF54A27" w14:textId="77777777" w:rsidR="00FA63E2" w:rsidRPr="00FA63E2" w:rsidRDefault="00FA63E2" w:rsidP="00FA63E2">
            <w:pPr>
              <w:pStyle w:val="ListParagraph"/>
              <w:ind w:left="0"/>
              <w:jc w:val="center"/>
              <w:rPr>
                <w:sz w:val="20"/>
                <w:szCs w:val="20"/>
              </w:rPr>
            </w:pPr>
            <w:r w:rsidRPr="00FA63E2">
              <w:rPr>
                <w:sz w:val="20"/>
                <w:szCs w:val="20"/>
              </w:rPr>
              <w:t>28,000</w:t>
            </w:r>
          </w:p>
        </w:tc>
        <w:tc>
          <w:tcPr>
            <w:tcW w:w="1710" w:type="dxa"/>
            <w:tcBorders>
              <w:top w:val="single" w:sz="24" w:space="0" w:color="FFFFFF"/>
              <w:left w:val="single" w:sz="8" w:space="0" w:color="FFFFFF"/>
              <w:bottom w:val="single" w:sz="8" w:space="0" w:color="FFFFFF"/>
              <w:right w:val="single" w:sz="8" w:space="0" w:color="FFFFFF"/>
            </w:tcBorders>
            <w:shd w:val="clear" w:color="auto" w:fill="E1E1E1"/>
            <w:tcMar>
              <w:top w:w="15" w:type="dxa"/>
              <w:left w:w="108" w:type="dxa"/>
              <w:bottom w:w="0" w:type="dxa"/>
              <w:right w:w="108" w:type="dxa"/>
            </w:tcMar>
            <w:hideMark/>
          </w:tcPr>
          <w:p w14:paraId="492AB008" w14:textId="77777777" w:rsidR="00FA63E2" w:rsidRPr="00FA63E2" w:rsidRDefault="00FA63E2" w:rsidP="00FA63E2">
            <w:pPr>
              <w:pStyle w:val="ListParagraph"/>
              <w:ind w:left="0"/>
              <w:jc w:val="center"/>
              <w:rPr>
                <w:sz w:val="20"/>
                <w:szCs w:val="20"/>
              </w:rPr>
            </w:pPr>
            <w:r w:rsidRPr="00FA63E2">
              <w:rPr>
                <w:sz w:val="20"/>
                <w:szCs w:val="20"/>
              </w:rPr>
              <w:t>30000</w:t>
            </w:r>
          </w:p>
        </w:tc>
        <w:tc>
          <w:tcPr>
            <w:tcW w:w="1620" w:type="dxa"/>
            <w:tcBorders>
              <w:top w:val="single" w:sz="24" w:space="0" w:color="FFFFFF"/>
              <w:left w:val="single" w:sz="8" w:space="0" w:color="FFFFFF"/>
              <w:bottom w:val="single" w:sz="8" w:space="0" w:color="FFFFFF"/>
              <w:right w:val="single" w:sz="8" w:space="0" w:color="FFFFFF"/>
            </w:tcBorders>
            <w:shd w:val="clear" w:color="auto" w:fill="E1E1E1"/>
            <w:tcMar>
              <w:top w:w="15" w:type="dxa"/>
              <w:left w:w="108" w:type="dxa"/>
              <w:bottom w:w="0" w:type="dxa"/>
              <w:right w:w="108" w:type="dxa"/>
            </w:tcMar>
            <w:hideMark/>
          </w:tcPr>
          <w:p w14:paraId="05AFF209" w14:textId="77777777" w:rsidR="00FA63E2" w:rsidRPr="00FA63E2" w:rsidRDefault="00FA63E2" w:rsidP="00FA63E2">
            <w:pPr>
              <w:pStyle w:val="ListParagraph"/>
              <w:ind w:left="0"/>
              <w:jc w:val="center"/>
              <w:rPr>
                <w:sz w:val="20"/>
                <w:szCs w:val="20"/>
              </w:rPr>
            </w:pPr>
            <w:r w:rsidRPr="00FA63E2">
              <w:rPr>
                <w:sz w:val="20"/>
                <w:szCs w:val="20"/>
              </w:rPr>
              <w:t>30000</w:t>
            </w:r>
          </w:p>
        </w:tc>
      </w:tr>
      <w:tr w:rsidR="00FA63E2" w:rsidRPr="00FA63E2" w14:paraId="2C699246" w14:textId="77777777" w:rsidTr="00FA63E2">
        <w:trPr>
          <w:trHeight w:val="584"/>
        </w:trPr>
        <w:tc>
          <w:tcPr>
            <w:tcW w:w="2340" w:type="dxa"/>
            <w:tcBorders>
              <w:top w:val="single" w:sz="8" w:space="0" w:color="FFFFFF"/>
              <w:left w:val="single" w:sz="8" w:space="0" w:color="FFFFFF"/>
              <w:bottom w:val="single" w:sz="8" w:space="0" w:color="FFFFFF"/>
              <w:right w:val="single" w:sz="8" w:space="0" w:color="FFFFFF"/>
            </w:tcBorders>
            <w:shd w:val="clear" w:color="auto" w:fill="F0F0F0"/>
            <w:tcMar>
              <w:top w:w="15" w:type="dxa"/>
              <w:left w:w="108" w:type="dxa"/>
              <w:bottom w:w="0" w:type="dxa"/>
              <w:right w:w="108" w:type="dxa"/>
            </w:tcMar>
            <w:hideMark/>
          </w:tcPr>
          <w:p w14:paraId="6EC6DB79" w14:textId="0BF21439" w:rsidR="00FA63E2" w:rsidRPr="00FA63E2" w:rsidRDefault="00FA63E2" w:rsidP="00FA63E2">
            <w:pPr>
              <w:pStyle w:val="ListParagraph"/>
              <w:ind w:left="74"/>
              <w:jc w:val="center"/>
              <w:rPr>
                <w:sz w:val="20"/>
                <w:szCs w:val="20"/>
              </w:rPr>
            </w:pPr>
            <w:r w:rsidRPr="00FA63E2">
              <w:rPr>
                <w:sz w:val="20"/>
                <w:szCs w:val="20"/>
              </w:rPr>
              <w:t>Number of Converter Kit for Farmers</w:t>
            </w:r>
          </w:p>
        </w:tc>
        <w:tc>
          <w:tcPr>
            <w:tcW w:w="1440" w:type="dxa"/>
            <w:tcBorders>
              <w:top w:val="single" w:sz="8" w:space="0" w:color="FFFFFF"/>
              <w:left w:val="single" w:sz="8" w:space="0" w:color="FFFFFF"/>
              <w:bottom w:val="single" w:sz="8" w:space="0" w:color="FFFFFF"/>
              <w:right w:val="single" w:sz="8" w:space="0" w:color="FFFFFF"/>
            </w:tcBorders>
            <w:shd w:val="clear" w:color="auto" w:fill="F0F0F0"/>
            <w:tcMar>
              <w:top w:w="15" w:type="dxa"/>
              <w:left w:w="108" w:type="dxa"/>
              <w:bottom w:w="0" w:type="dxa"/>
              <w:right w:w="108" w:type="dxa"/>
            </w:tcMar>
            <w:hideMark/>
          </w:tcPr>
          <w:p w14:paraId="5DDE9655" w14:textId="77777777" w:rsidR="00FA63E2" w:rsidRPr="00FA63E2" w:rsidRDefault="00FA63E2" w:rsidP="00FA63E2">
            <w:pPr>
              <w:pStyle w:val="ListParagraph"/>
              <w:ind w:left="0"/>
              <w:jc w:val="center"/>
              <w:rPr>
                <w:sz w:val="20"/>
                <w:szCs w:val="20"/>
              </w:rPr>
            </w:pPr>
            <w:r w:rsidRPr="00FA63E2">
              <w:rPr>
                <w:sz w:val="20"/>
                <w:szCs w:val="20"/>
              </w:rPr>
              <w:t>10,000</w:t>
            </w:r>
          </w:p>
        </w:tc>
        <w:tc>
          <w:tcPr>
            <w:tcW w:w="1440" w:type="dxa"/>
            <w:tcBorders>
              <w:top w:val="single" w:sz="8" w:space="0" w:color="FFFFFF"/>
              <w:left w:val="single" w:sz="8" w:space="0" w:color="FFFFFF"/>
              <w:bottom w:val="single" w:sz="8" w:space="0" w:color="FFFFFF"/>
              <w:right w:val="single" w:sz="8" w:space="0" w:color="FFFFFF"/>
            </w:tcBorders>
            <w:shd w:val="clear" w:color="auto" w:fill="F0F0F0"/>
            <w:tcMar>
              <w:top w:w="15" w:type="dxa"/>
              <w:left w:w="108" w:type="dxa"/>
              <w:bottom w:w="0" w:type="dxa"/>
              <w:right w:w="108" w:type="dxa"/>
            </w:tcMar>
            <w:hideMark/>
          </w:tcPr>
          <w:p w14:paraId="3F3A31F1" w14:textId="77777777" w:rsidR="00FA63E2" w:rsidRPr="00FA63E2" w:rsidRDefault="00FA63E2" w:rsidP="00FA63E2">
            <w:pPr>
              <w:pStyle w:val="ListParagraph"/>
              <w:ind w:left="0"/>
              <w:jc w:val="center"/>
              <w:rPr>
                <w:sz w:val="20"/>
                <w:szCs w:val="20"/>
              </w:rPr>
            </w:pPr>
            <w:r w:rsidRPr="00FA63E2">
              <w:rPr>
                <w:sz w:val="20"/>
                <w:szCs w:val="20"/>
              </w:rPr>
              <w:t>28,000</w:t>
            </w:r>
          </w:p>
        </w:tc>
        <w:tc>
          <w:tcPr>
            <w:tcW w:w="1710" w:type="dxa"/>
            <w:tcBorders>
              <w:top w:val="single" w:sz="8" w:space="0" w:color="FFFFFF"/>
              <w:left w:val="single" w:sz="8" w:space="0" w:color="FFFFFF"/>
              <w:bottom w:val="single" w:sz="8" w:space="0" w:color="FFFFFF"/>
              <w:right w:val="single" w:sz="8" w:space="0" w:color="FFFFFF"/>
            </w:tcBorders>
            <w:shd w:val="clear" w:color="auto" w:fill="F0F0F0"/>
            <w:tcMar>
              <w:top w:w="15" w:type="dxa"/>
              <w:left w:w="108" w:type="dxa"/>
              <w:bottom w:w="0" w:type="dxa"/>
              <w:right w:w="108" w:type="dxa"/>
            </w:tcMar>
            <w:hideMark/>
          </w:tcPr>
          <w:p w14:paraId="369AB614" w14:textId="77777777" w:rsidR="00FA63E2" w:rsidRPr="00FA63E2" w:rsidRDefault="00FA63E2" w:rsidP="00FA63E2">
            <w:pPr>
              <w:pStyle w:val="ListParagraph"/>
              <w:ind w:left="0"/>
              <w:jc w:val="center"/>
              <w:rPr>
                <w:sz w:val="20"/>
                <w:szCs w:val="20"/>
              </w:rPr>
            </w:pPr>
            <w:r w:rsidRPr="00FA63E2">
              <w:rPr>
                <w:sz w:val="20"/>
                <w:szCs w:val="20"/>
              </w:rPr>
              <w:t>30,000</w:t>
            </w:r>
          </w:p>
        </w:tc>
        <w:tc>
          <w:tcPr>
            <w:tcW w:w="1620" w:type="dxa"/>
            <w:tcBorders>
              <w:top w:val="single" w:sz="8" w:space="0" w:color="FFFFFF"/>
              <w:left w:val="single" w:sz="8" w:space="0" w:color="FFFFFF"/>
              <w:bottom w:val="single" w:sz="8" w:space="0" w:color="FFFFFF"/>
              <w:right w:val="single" w:sz="8" w:space="0" w:color="FFFFFF"/>
            </w:tcBorders>
            <w:shd w:val="clear" w:color="auto" w:fill="F0F0F0"/>
            <w:tcMar>
              <w:top w:w="15" w:type="dxa"/>
              <w:left w:w="108" w:type="dxa"/>
              <w:bottom w:w="0" w:type="dxa"/>
              <w:right w:w="108" w:type="dxa"/>
            </w:tcMar>
            <w:hideMark/>
          </w:tcPr>
          <w:p w14:paraId="6847FAB3" w14:textId="77777777" w:rsidR="00FA63E2" w:rsidRPr="00FA63E2" w:rsidRDefault="00FA63E2" w:rsidP="00FA63E2">
            <w:pPr>
              <w:pStyle w:val="ListParagraph"/>
              <w:ind w:left="0"/>
              <w:jc w:val="center"/>
              <w:rPr>
                <w:sz w:val="20"/>
                <w:szCs w:val="20"/>
              </w:rPr>
            </w:pPr>
            <w:r w:rsidRPr="00FA63E2">
              <w:rPr>
                <w:sz w:val="20"/>
                <w:szCs w:val="20"/>
              </w:rPr>
              <w:t>30,000</w:t>
            </w:r>
          </w:p>
        </w:tc>
      </w:tr>
    </w:tbl>
    <w:p w14:paraId="6698874F" w14:textId="77777777" w:rsidR="00FA63E2" w:rsidRDefault="00FA63E2" w:rsidP="00FA63E2">
      <w:pPr>
        <w:pStyle w:val="ListParagraph"/>
        <w:jc w:val="both"/>
      </w:pPr>
    </w:p>
    <w:p w14:paraId="2FE82435" w14:textId="77777777" w:rsidR="00794A6F" w:rsidRPr="00794A6F" w:rsidRDefault="00794A6F" w:rsidP="00794A6F">
      <w:pPr>
        <w:pStyle w:val="ListParagraph"/>
        <w:numPr>
          <w:ilvl w:val="0"/>
          <w:numId w:val="22"/>
        </w:numPr>
      </w:pPr>
      <w:r w:rsidRPr="00794A6F">
        <w:t xml:space="preserve">Producing bioethanol from sugar cane field (Presidential Regulation No. 40/2023) </w:t>
      </w:r>
    </w:p>
    <w:p w14:paraId="77C1C04B" w14:textId="77777777" w:rsidR="00794A6F" w:rsidRPr="00794A6F" w:rsidRDefault="00794A6F" w:rsidP="00794A6F">
      <w:pPr>
        <w:pStyle w:val="ListParagraph"/>
        <w:numPr>
          <w:ilvl w:val="1"/>
          <w:numId w:val="24"/>
        </w:numPr>
        <w:ind w:left="1080"/>
        <w:jc w:val="both"/>
      </w:pPr>
      <w:r w:rsidRPr="00794A6F">
        <w:t xml:space="preserve">Intensification of sugar cane field to reach self-sufficiency production (No import) for household demand in 2028, no import for industry demand in </w:t>
      </w:r>
      <w:proofErr w:type="gramStart"/>
      <w:r w:rsidRPr="00794A6F">
        <w:t>2030</w:t>
      </w:r>
      <w:proofErr w:type="gramEnd"/>
    </w:p>
    <w:p w14:paraId="5EFB028B" w14:textId="77777777" w:rsidR="00794A6F" w:rsidRPr="00794A6F" w:rsidRDefault="00794A6F" w:rsidP="00794A6F">
      <w:pPr>
        <w:pStyle w:val="ListParagraph"/>
        <w:numPr>
          <w:ilvl w:val="1"/>
          <w:numId w:val="24"/>
        </w:numPr>
        <w:ind w:left="1080"/>
        <w:jc w:val="both"/>
      </w:pPr>
      <w:r w:rsidRPr="00794A6F">
        <w:t xml:space="preserve">Intensification of sugar cane field to enable productivity of sugar cane field up to 93 ton per </w:t>
      </w:r>
      <w:proofErr w:type="gramStart"/>
      <w:r w:rsidRPr="00794A6F">
        <w:t>hectare</w:t>
      </w:r>
      <w:proofErr w:type="gramEnd"/>
      <w:r w:rsidRPr="00794A6F">
        <w:t xml:space="preserve"> </w:t>
      </w:r>
    </w:p>
    <w:p w14:paraId="5E9D6DBA" w14:textId="77777777" w:rsidR="00794A6F" w:rsidRPr="00794A6F" w:rsidRDefault="00794A6F" w:rsidP="00794A6F">
      <w:pPr>
        <w:pStyle w:val="ListParagraph"/>
        <w:numPr>
          <w:ilvl w:val="1"/>
          <w:numId w:val="24"/>
        </w:numPr>
        <w:ind w:left="1080"/>
        <w:jc w:val="both"/>
      </w:pPr>
      <w:r w:rsidRPr="00794A6F">
        <w:t xml:space="preserve">Development of new sugar cane field as many as 700,000 hectares </w:t>
      </w:r>
    </w:p>
    <w:p w14:paraId="5887739A" w14:textId="77777777" w:rsidR="00794A6F" w:rsidRPr="00794A6F" w:rsidRDefault="00794A6F" w:rsidP="00794A6F">
      <w:pPr>
        <w:pStyle w:val="ListParagraph"/>
        <w:numPr>
          <w:ilvl w:val="1"/>
          <w:numId w:val="24"/>
        </w:numPr>
        <w:ind w:left="1080"/>
        <w:jc w:val="both"/>
      </w:pPr>
      <w:r w:rsidRPr="00794A6F">
        <w:t xml:space="preserve">Efficiency improvement of sugar cane refinery facility to reach 11.2% </w:t>
      </w:r>
      <w:proofErr w:type="spellStart"/>
      <w:proofErr w:type="gramStart"/>
      <w:r w:rsidRPr="00794A6F">
        <w:t>rendement</w:t>
      </w:r>
      <w:proofErr w:type="spellEnd"/>
      <w:proofErr w:type="gramEnd"/>
      <w:r w:rsidRPr="00794A6F">
        <w:t xml:space="preserve"> </w:t>
      </w:r>
    </w:p>
    <w:p w14:paraId="5F6ABE86" w14:textId="77777777" w:rsidR="00794A6F" w:rsidRPr="00794A6F" w:rsidRDefault="00794A6F" w:rsidP="00794A6F">
      <w:pPr>
        <w:pStyle w:val="ListParagraph"/>
        <w:numPr>
          <w:ilvl w:val="1"/>
          <w:numId w:val="24"/>
        </w:numPr>
        <w:ind w:left="1080"/>
        <w:jc w:val="both"/>
      </w:pPr>
      <w:r w:rsidRPr="00794A6F">
        <w:t xml:space="preserve">Bioethanol production from sugar cane field as many as 1,200,000 </w:t>
      </w:r>
      <w:proofErr w:type="spellStart"/>
      <w:r w:rsidRPr="00794A6F">
        <w:t>kL</w:t>
      </w:r>
      <w:proofErr w:type="spellEnd"/>
      <w:r w:rsidRPr="00794A6F">
        <w:t xml:space="preserve"> in 2030 </w:t>
      </w:r>
    </w:p>
    <w:p w14:paraId="5B9C7ADD" w14:textId="77777777" w:rsidR="00E82881" w:rsidRDefault="00E82881" w:rsidP="00982676">
      <w:pPr>
        <w:jc w:val="both"/>
        <w:rPr>
          <w:b/>
          <w:bCs/>
        </w:rPr>
      </w:pPr>
    </w:p>
    <w:p w14:paraId="0DC9FAC0" w14:textId="276B54AF" w:rsidR="00794A6F" w:rsidRDefault="00E82881" w:rsidP="00982676">
      <w:pPr>
        <w:jc w:val="both"/>
        <w:rPr>
          <w:b/>
          <w:bCs/>
        </w:rPr>
      </w:pPr>
      <w:r>
        <w:rPr>
          <w:b/>
          <w:bCs/>
        </w:rPr>
        <w:t xml:space="preserve">INDUSTRY </w:t>
      </w:r>
    </w:p>
    <w:p w14:paraId="7F83536D" w14:textId="0D0EC93C" w:rsidR="00B55D00" w:rsidRDefault="00B55D00" w:rsidP="00B55D00">
      <w:pPr>
        <w:pStyle w:val="ListParagraph"/>
        <w:numPr>
          <w:ilvl w:val="0"/>
          <w:numId w:val="25"/>
        </w:numPr>
        <w:jc w:val="both"/>
      </w:pPr>
      <w:r w:rsidRPr="00B55D00">
        <w:t>Road Map of National Industry</w:t>
      </w:r>
      <w:r w:rsidR="00F50769">
        <w:t xml:space="preserve"> development</w:t>
      </w:r>
      <w:r>
        <w:t xml:space="preserve"> is</w:t>
      </w:r>
      <w:r w:rsidR="00F50769">
        <w:rPr>
          <w:i/>
          <w:iCs/>
        </w:rPr>
        <w:t xml:space="preserve"> </w:t>
      </w:r>
      <w:r w:rsidR="00F50769">
        <w:t>stipulated in</w:t>
      </w:r>
      <w:r w:rsidRPr="00B55D00">
        <w:rPr>
          <w:i/>
          <w:iCs/>
        </w:rPr>
        <w:t xml:space="preserve"> </w:t>
      </w:r>
      <w:hyperlink r:id="rId27" w:history="1">
        <w:r w:rsidRPr="006F547C">
          <w:rPr>
            <w:rStyle w:val="Hyperlink"/>
            <w:i/>
            <w:iCs/>
          </w:rPr>
          <w:t xml:space="preserve">RIPIN 2015-2035 </w:t>
        </w:r>
      </w:hyperlink>
      <w:r w:rsidRPr="00B55D00">
        <w:rPr>
          <w:i/>
          <w:iCs/>
        </w:rPr>
        <w:t xml:space="preserve">(Government Regulation Number </w:t>
      </w:r>
      <w:proofErr w:type="gramStart"/>
      <w:r w:rsidRPr="00B55D00">
        <w:rPr>
          <w:i/>
          <w:iCs/>
        </w:rPr>
        <w:t>14 year</w:t>
      </w:r>
      <w:proofErr w:type="gramEnd"/>
      <w:r w:rsidRPr="00B55D00">
        <w:rPr>
          <w:i/>
          <w:iCs/>
        </w:rPr>
        <w:t xml:space="preserve"> 2015)</w:t>
      </w:r>
      <w:r w:rsidR="00F50769">
        <w:t xml:space="preserve">; </w:t>
      </w:r>
    </w:p>
    <w:p w14:paraId="6004B782" w14:textId="3C062E63" w:rsidR="002043D7" w:rsidRPr="002043D7" w:rsidRDefault="002043D7" w:rsidP="005607A4">
      <w:pPr>
        <w:pStyle w:val="ListParagraph"/>
        <w:numPr>
          <w:ilvl w:val="0"/>
          <w:numId w:val="25"/>
        </w:numPr>
        <w:jc w:val="both"/>
      </w:pPr>
      <w:r w:rsidRPr="002043D7">
        <w:t>Industry sector that will grow significantly: Nickel</w:t>
      </w:r>
      <w:r w:rsidR="001F680D">
        <w:t>, iron steel,</w:t>
      </w:r>
      <w:r w:rsidRPr="002043D7">
        <w:t xml:space="preserve"> and other mineral mining (</w:t>
      </w:r>
      <w:ins w:id="3" w:author="Microsoft Word" w:date="2024-01-24T14:19:00Z">
        <w:r w:rsidR="008B4B66">
          <w:t xml:space="preserve">manganese, </w:t>
        </w:r>
      </w:ins>
      <w:r w:rsidRPr="002043D7">
        <w:t xml:space="preserve">bauxite, etc.) </w:t>
      </w:r>
      <w:proofErr w:type="gramStart"/>
      <w:r w:rsidRPr="002043D7">
        <w:t>and also</w:t>
      </w:r>
      <w:proofErr w:type="gramEnd"/>
      <w:r w:rsidRPr="002043D7">
        <w:t xml:space="preserve"> the smelting process chain</w:t>
      </w:r>
      <w:r w:rsidR="005607A4">
        <w:t>. List of the companies and their planned processing</w:t>
      </w:r>
      <w:r w:rsidR="001465B8">
        <w:t xml:space="preserve"> capacity </w:t>
      </w:r>
      <w:r w:rsidR="005607A4">
        <w:t xml:space="preserve">can be found </w:t>
      </w:r>
      <w:hyperlink r:id="rId28" w:history="1">
        <w:r w:rsidR="005607A4" w:rsidRPr="00680B16">
          <w:rPr>
            <w:rStyle w:val="Hyperlink"/>
          </w:rPr>
          <w:t>here</w:t>
        </w:r>
      </w:hyperlink>
      <w:r w:rsidR="005607A4">
        <w:t>.</w:t>
      </w:r>
    </w:p>
    <w:p w14:paraId="166A1E69" w14:textId="77777777" w:rsidR="00665D85" w:rsidRDefault="00665D85" w:rsidP="00785937">
      <w:pPr>
        <w:pStyle w:val="ListParagraph"/>
        <w:numPr>
          <w:ilvl w:val="0"/>
          <w:numId w:val="25"/>
        </w:numPr>
      </w:pPr>
      <w:r>
        <w:t xml:space="preserve">Target of NZE 2060: </w:t>
      </w:r>
    </w:p>
    <w:p w14:paraId="54E1A41C" w14:textId="1B2931D9" w:rsidR="00785937" w:rsidRPr="00785937" w:rsidRDefault="00785937" w:rsidP="00665D85">
      <w:pPr>
        <w:pStyle w:val="ListParagraph"/>
        <w:numPr>
          <w:ilvl w:val="1"/>
          <w:numId w:val="25"/>
        </w:numPr>
      </w:pPr>
      <w:r w:rsidRPr="00785937">
        <w:t xml:space="preserve">Green Hydrogen Development starting in 2031. Green Hydrogen will replace natural gas for high-temperature heating processes starting in </w:t>
      </w:r>
      <w:proofErr w:type="gramStart"/>
      <w:r w:rsidRPr="00785937">
        <w:t>2041</w:t>
      </w:r>
      <w:proofErr w:type="gramEnd"/>
      <w:r w:rsidRPr="00785937">
        <w:t xml:space="preserve"> </w:t>
      </w:r>
    </w:p>
    <w:p w14:paraId="6F61BBA8" w14:textId="77777777" w:rsidR="00785937" w:rsidRPr="00785937" w:rsidRDefault="00785937" w:rsidP="00665D85">
      <w:pPr>
        <w:pStyle w:val="ListParagraph"/>
        <w:numPr>
          <w:ilvl w:val="1"/>
          <w:numId w:val="25"/>
        </w:numPr>
      </w:pPr>
      <w:r w:rsidRPr="00785937">
        <w:t xml:space="preserve">Biofuel in the industrial and transportation sector reach 40% in </w:t>
      </w:r>
      <w:proofErr w:type="gramStart"/>
      <w:r w:rsidRPr="00785937">
        <w:t>2025</w:t>
      </w:r>
      <w:proofErr w:type="gramEnd"/>
      <w:r w:rsidRPr="00785937">
        <w:t xml:space="preserve"> </w:t>
      </w:r>
    </w:p>
    <w:p w14:paraId="1369150B" w14:textId="77777777" w:rsidR="00785937" w:rsidRPr="00785937" w:rsidRDefault="00785937" w:rsidP="00665D85">
      <w:pPr>
        <w:pStyle w:val="ListParagraph"/>
        <w:numPr>
          <w:ilvl w:val="1"/>
          <w:numId w:val="25"/>
        </w:numPr>
      </w:pPr>
      <w:r w:rsidRPr="00785937">
        <w:t xml:space="preserve">CCS for cement and steel industries starting from </w:t>
      </w:r>
      <w:proofErr w:type="gramStart"/>
      <w:r w:rsidRPr="00785937">
        <w:t>2036</w:t>
      </w:r>
      <w:proofErr w:type="gramEnd"/>
    </w:p>
    <w:p w14:paraId="6F06191C" w14:textId="77777777" w:rsidR="000C46A5" w:rsidRDefault="00785937" w:rsidP="00665D85">
      <w:pPr>
        <w:pStyle w:val="ListParagraph"/>
        <w:numPr>
          <w:ilvl w:val="1"/>
          <w:numId w:val="25"/>
        </w:numPr>
      </w:pPr>
      <w:r w:rsidRPr="00785937">
        <w:t xml:space="preserve">Utilization of CCS in industries up to 13 million tons of CO2 </w:t>
      </w:r>
      <w:r w:rsidR="007B4697">
        <w:t xml:space="preserve">in </w:t>
      </w:r>
      <w:r w:rsidR="00A474EE">
        <w:t>2060</w:t>
      </w:r>
      <w:r w:rsidR="00D901A7">
        <w:t xml:space="preserve">    </w:t>
      </w:r>
    </w:p>
    <w:p w14:paraId="33761A48" w14:textId="7F19DD74" w:rsidR="00073FDE" w:rsidRDefault="00C36146">
      <w:pPr>
        <w:pStyle w:val="ListParagraph"/>
        <w:numPr>
          <w:ilvl w:val="0"/>
          <w:numId w:val="25"/>
        </w:numPr>
        <w:jc w:val="both"/>
      </w:pPr>
      <w:r w:rsidRPr="00073FDE">
        <w:t xml:space="preserve">Government Policies </w:t>
      </w:r>
      <w:proofErr w:type="gramStart"/>
      <w:r w:rsidRPr="00073FDE">
        <w:t>On</w:t>
      </w:r>
      <w:proofErr w:type="gramEnd"/>
      <w:r w:rsidRPr="00073FDE">
        <w:t xml:space="preserve"> Energy Efficiency </w:t>
      </w:r>
      <w:r w:rsidR="00192375">
        <w:t>(</w:t>
      </w:r>
      <w:hyperlink r:id="rId29" w:history="1">
        <w:r w:rsidR="00192375" w:rsidRPr="00192375">
          <w:rPr>
            <w:rStyle w:val="Hyperlink"/>
          </w:rPr>
          <w:t>Government Regulation No, 33 Year 2023)</w:t>
        </w:r>
      </w:hyperlink>
      <w:r w:rsidR="00192375">
        <w:t xml:space="preserve"> </w:t>
      </w:r>
      <w:r w:rsidR="000C46A5" w:rsidRPr="00073FDE">
        <w:t>will affect the industry efficiency significantly</w:t>
      </w:r>
      <w:r>
        <w:t>.</w:t>
      </w:r>
      <w:r w:rsidR="000C46A5" w:rsidRPr="00073FDE">
        <w:t xml:space="preserve"> Indonesia has started intensive effort to improve the energy efficiency since 2014. </w:t>
      </w:r>
      <w:proofErr w:type="gramStart"/>
      <w:r w:rsidR="000C46A5" w:rsidRPr="00073FDE">
        <w:t>National Energy Policy 2014,</w:t>
      </w:r>
      <w:proofErr w:type="gramEnd"/>
      <w:r w:rsidR="000C46A5" w:rsidRPr="00073FDE">
        <w:t xml:space="preserve"> has mandated reduction in the Energy intensity with target 1% reduction/year. National Energy Policy 2014 set up 1% per year reduction of energy intensity to 2050. Current achievement</w:t>
      </w:r>
      <w:r w:rsidR="004D2777">
        <w:t xml:space="preserve">, </w:t>
      </w:r>
      <w:ins w:id="4" w:author="Microsoft Word" w:date="2024-01-24T15:03:00Z">
        <w:r w:rsidR="00CF088F">
          <w:t>a</w:t>
        </w:r>
        <w:r w:rsidR="000C46A5" w:rsidRPr="00073FDE">
          <w:t>verage</w:t>
        </w:r>
      </w:ins>
      <w:r w:rsidR="000C46A5" w:rsidRPr="00073FDE">
        <w:t xml:space="preserve"> final energy intensity reduction from 2015-2021 is 1.5% per year or has declined 9.7% from baseline 2015. </w:t>
      </w:r>
    </w:p>
    <w:p w14:paraId="227AA9E9" w14:textId="5A5137B2" w:rsidR="000C46A5" w:rsidRDefault="00192375" w:rsidP="00073FDE">
      <w:pPr>
        <w:pStyle w:val="ListParagraph"/>
        <w:jc w:val="both"/>
        <w:rPr>
          <w:del w:id="5" w:author="Microsoft Word" w:date="2024-01-24T15:18:00Z"/>
        </w:rPr>
      </w:pPr>
      <w:r>
        <w:t>The regulation is mandating e</w:t>
      </w:r>
      <w:r w:rsidR="000C46A5">
        <w:t>nergy efficiency</w:t>
      </w:r>
      <w:r w:rsidR="008B3B4D">
        <w:t xml:space="preserve"> </w:t>
      </w:r>
      <w:ins w:id="6" w:author="Microsoft Word" w:date="2024-01-24T15:18:00Z">
        <w:r w:rsidR="00CA0B07">
          <w:t>management</w:t>
        </w:r>
      </w:ins>
      <w:r w:rsidR="000C46A5">
        <w:t xml:space="preserve"> improvement </w:t>
      </w:r>
      <w:r>
        <w:t xml:space="preserve">that must be conducted by </w:t>
      </w:r>
      <w:r w:rsidR="004E714A">
        <w:t>the</w:t>
      </w:r>
      <w:r w:rsidR="000C46A5">
        <w:t xml:space="preserve"> </w:t>
      </w:r>
    </w:p>
    <w:p w14:paraId="395EEA26" w14:textId="01056B2A" w:rsidR="009A7A9D" w:rsidRDefault="00CA0B07" w:rsidP="00634895">
      <w:pPr>
        <w:pStyle w:val="ListParagraph"/>
        <w:jc w:val="both"/>
      </w:pPr>
      <w:r>
        <w:t>industry</w:t>
      </w:r>
      <w:r w:rsidR="000278C7">
        <w:t xml:space="preserve">. This energy management program </w:t>
      </w:r>
      <w:r w:rsidR="000C46A5">
        <w:t>comprises of the establishment of energy management structures and person in charge of energy efficiency improvement projects in the company, the existence of regular energy audit by independent body,</w:t>
      </w:r>
      <w:r w:rsidR="00634895">
        <w:t xml:space="preserve"> </w:t>
      </w:r>
      <w:proofErr w:type="gramStart"/>
      <w:r w:rsidR="00634895">
        <w:t>and also</w:t>
      </w:r>
      <w:proofErr w:type="gramEnd"/>
      <w:r w:rsidR="000C46A5">
        <w:t xml:space="preserve"> utilization of high </w:t>
      </w:r>
      <w:r w:rsidR="000C46A5">
        <w:lastRenderedPageBreak/>
        <w:t xml:space="preserve">efficiency / eco-saving </w:t>
      </w:r>
      <w:proofErr w:type="spellStart"/>
      <w:r w:rsidR="000C46A5">
        <w:t>equipments</w:t>
      </w:r>
      <w:proofErr w:type="spellEnd"/>
      <w:r w:rsidR="000C46A5">
        <w:t xml:space="preserve">, </w:t>
      </w:r>
      <w:r w:rsidR="009A7A9D">
        <w:t xml:space="preserve">Implementation of MEPS for industrial equipment. </w:t>
      </w:r>
      <w:r w:rsidR="009A7A9D" w:rsidRPr="001764FD">
        <w:t xml:space="preserve">Energy for industry is mostly used for electric motor. Minimum Energy Performance Standard (MEPS) for electric motor has not been established yet, and therefore there is still </w:t>
      </w:r>
      <w:proofErr w:type="gramStart"/>
      <w:r w:rsidR="009A7A9D" w:rsidRPr="001764FD">
        <w:t>gap</w:t>
      </w:r>
      <w:proofErr w:type="gramEnd"/>
      <w:r w:rsidR="009A7A9D" w:rsidRPr="001764FD">
        <w:t xml:space="preserve"> where energy intensity could be </w:t>
      </w:r>
      <w:r w:rsidR="009A7A9D">
        <w:t xml:space="preserve">reduced. </w:t>
      </w:r>
    </w:p>
    <w:p w14:paraId="3902C404" w14:textId="46FF66CE" w:rsidR="00785937" w:rsidRDefault="00C27885" w:rsidP="00B63F9E">
      <w:pPr>
        <w:jc w:val="center"/>
      </w:pPr>
      <w:r>
        <w:rPr>
          <w:noProof/>
        </w:rPr>
        <w:drawing>
          <wp:inline distT="0" distB="0" distL="0" distR="0" wp14:anchorId="53536850" wp14:editId="41D59D8E">
            <wp:extent cx="3638475" cy="2339163"/>
            <wp:effectExtent l="0" t="0" r="635" b="4445"/>
            <wp:docPr id="2099842285" name="Picture 20998422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42285" name="Picture 1" descr="A screenshot of a computer&#10;&#10;Description automatically generated"/>
                    <pic:cNvPicPr/>
                  </pic:nvPicPr>
                  <pic:blipFill rotWithShape="1">
                    <a:blip r:embed="rId30"/>
                    <a:srcRect l="30779" t="41980" r="27829" b="10713"/>
                    <a:stretch/>
                  </pic:blipFill>
                  <pic:spPr bwMode="auto">
                    <a:xfrm>
                      <a:off x="0" y="0"/>
                      <a:ext cx="3649734" cy="2346401"/>
                    </a:xfrm>
                    <a:prstGeom prst="rect">
                      <a:avLst/>
                    </a:prstGeom>
                    <a:ln>
                      <a:noFill/>
                    </a:ln>
                    <a:extLst>
                      <a:ext uri="{53640926-AAD7-44D8-BBD7-CCE9431645EC}">
                        <a14:shadowObscured xmlns:a14="http://schemas.microsoft.com/office/drawing/2010/main"/>
                      </a:ext>
                    </a:extLst>
                  </pic:spPr>
                </pic:pic>
              </a:graphicData>
            </a:graphic>
          </wp:inline>
        </w:drawing>
      </w:r>
    </w:p>
    <w:p w14:paraId="3534820E" w14:textId="09E356FD" w:rsidR="00D3448D" w:rsidRDefault="00D3448D" w:rsidP="00B63F9E">
      <w:pPr>
        <w:jc w:val="center"/>
      </w:pPr>
      <w:r>
        <w:t xml:space="preserve">Target of Energy Intensity Reduction </w:t>
      </w:r>
    </w:p>
    <w:p w14:paraId="0AABA53C" w14:textId="77777777" w:rsidR="00C27885" w:rsidRDefault="00C27885" w:rsidP="009A7A9D"/>
    <w:p w14:paraId="5DA9368D" w14:textId="4F17D36A" w:rsidR="00C27885" w:rsidRDefault="000C6F29" w:rsidP="00B63F9E">
      <w:pPr>
        <w:jc w:val="center"/>
      </w:pPr>
      <w:r w:rsidRPr="00622A1C">
        <w:rPr>
          <w:noProof/>
        </w:rPr>
        <w:drawing>
          <wp:inline distT="0" distB="0" distL="0" distR="0" wp14:anchorId="78B3651B" wp14:editId="6253F77D">
            <wp:extent cx="3625794" cy="2686796"/>
            <wp:effectExtent l="0" t="0" r="13335" b="18415"/>
            <wp:docPr id="824643279" name="Chart 1">
              <a:extLst xmlns:a="http://schemas.openxmlformats.org/drawingml/2006/main">
                <a:ext uri="{FF2B5EF4-FFF2-40B4-BE49-F238E27FC236}">
                  <a16:creationId xmlns:a16="http://schemas.microsoft.com/office/drawing/2014/main" id="{887CE6BD-A433-4C70-BD63-3D39D61406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B7AD2C6" w14:textId="21906F60" w:rsidR="00F14DC4" w:rsidRDefault="00F14DC4" w:rsidP="00B63F9E">
      <w:pPr>
        <w:jc w:val="center"/>
      </w:pPr>
      <w:r>
        <w:t>Achievement of Energy Intensity Reduction</w:t>
      </w:r>
    </w:p>
    <w:p w14:paraId="44111367" w14:textId="77777777" w:rsidR="00D3448D" w:rsidRPr="00785937" w:rsidRDefault="00D3448D" w:rsidP="00B63F9E">
      <w:pPr>
        <w:jc w:val="center"/>
      </w:pPr>
    </w:p>
    <w:p w14:paraId="4B98B49A" w14:textId="78871A09" w:rsidR="00F50769" w:rsidRDefault="00E05949" w:rsidP="00785937">
      <w:pPr>
        <w:ind w:left="360"/>
        <w:jc w:val="both"/>
        <w:rPr>
          <w:b/>
          <w:bCs/>
        </w:rPr>
      </w:pPr>
      <w:r w:rsidRPr="00E05949">
        <w:rPr>
          <w:b/>
          <w:bCs/>
        </w:rPr>
        <w:t>BUILDING</w:t>
      </w:r>
    </w:p>
    <w:p w14:paraId="7F2B3E6F" w14:textId="0027BF3A" w:rsidR="001A5EC8" w:rsidRDefault="00003AFB" w:rsidP="00003AFB">
      <w:pPr>
        <w:pStyle w:val="ListParagraph"/>
        <w:numPr>
          <w:ilvl w:val="0"/>
          <w:numId w:val="31"/>
        </w:numPr>
        <w:jc w:val="both"/>
      </w:pPr>
      <w:r w:rsidRPr="00003AFB">
        <w:t>Continuation of City gas development program, to replace Liquid Petroleum Gas (LPG) and Biomass</w:t>
      </w:r>
      <w:r w:rsidR="00CB263B">
        <w:t xml:space="preserve">. Current LPG </w:t>
      </w:r>
      <w:proofErr w:type="gramStart"/>
      <w:r w:rsidR="00CB263B">
        <w:t>import is</w:t>
      </w:r>
      <w:proofErr w:type="gramEnd"/>
      <w:r w:rsidR="00CB263B">
        <w:t xml:space="preserve"> average </w:t>
      </w:r>
      <w:r w:rsidR="00E9131F" w:rsidRPr="00E9131F">
        <w:rPr>
          <w:color w:val="FF0000"/>
        </w:rPr>
        <w:t>6 million</w:t>
      </w:r>
      <w:r w:rsidR="00BD1564">
        <w:rPr>
          <w:color w:val="FF0000"/>
        </w:rPr>
        <w:t xml:space="preserve"> </w:t>
      </w:r>
      <w:proofErr w:type="spellStart"/>
      <w:r w:rsidR="00BD1564">
        <w:rPr>
          <w:color w:val="FF0000"/>
        </w:rPr>
        <w:t>tonnes</w:t>
      </w:r>
      <w:proofErr w:type="spellEnd"/>
      <w:r w:rsidR="00BD1564">
        <w:rPr>
          <w:color w:val="FF0000"/>
        </w:rPr>
        <w:t xml:space="preserve">. </w:t>
      </w:r>
    </w:p>
    <w:p w14:paraId="349B60FC" w14:textId="42474AF5" w:rsidR="005C60AA" w:rsidRDefault="001A5EC8" w:rsidP="00003AFB">
      <w:pPr>
        <w:pStyle w:val="ListParagraph"/>
        <w:numPr>
          <w:ilvl w:val="0"/>
          <w:numId w:val="31"/>
        </w:numPr>
        <w:jc w:val="both"/>
      </w:pPr>
      <w:proofErr w:type="gramStart"/>
      <w:r>
        <w:t>Number</w:t>
      </w:r>
      <w:proofErr w:type="gramEnd"/>
      <w:r>
        <w:t xml:space="preserve"> </w:t>
      </w:r>
      <w:r w:rsidR="005C60AA">
        <w:t>of households that has city gas connections in 2022 is 871.000 households.</w:t>
      </w:r>
    </w:p>
    <w:p w14:paraId="482705CE" w14:textId="5BDB2357" w:rsidR="00DB2112" w:rsidRDefault="00DB2112" w:rsidP="00003AFB">
      <w:pPr>
        <w:pStyle w:val="ListParagraph"/>
        <w:numPr>
          <w:ilvl w:val="0"/>
          <w:numId w:val="31"/>
        </w:numPr>
        <w:jc w:val="both"/>
      </w:pPr>
      <w:r>
        <w:lastRenderedPageBreak/>
        <w:t xml:space="preserve">Target of City gas connections are 22.7 million households in 2060. </w:t>
      </w:r>
    </w:p>
    <w:p w14:paraId="742B62A6" w14:textId="2344E387" w:rsidR="00003AFB" w:rsidRDefault="005C60AA" w:rsidP="00966B7D">
      <w:pPr>
        <w:ind w:left="360"/>
        <w:jc w:val="center"/>
      </w:pPr>
      <w:r w:rsidRPr="005C60AA">
        <w:rPr>
          <w:noProof/>
        </w:rPr>
        <w:drawing>
          <wp:inline distT="0" distB="0" distL="0" distR="0" wp14:anchorId="3C5EDFE6" wp14:editId="640B4775">
            <wp:extent cx="3499469" cy="2003729"/>
            <wp:effectExtent l="0" t="0" r="6350" b="0"/>
            <wp:docPr id="44530152" name="Picture 44530152" descr="A graph with numbers and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0152" name="Picture 1" descr="A graph with numbers and a number of people&#10;&#10;Description automatically generated"/>
                    <pic:cNvPicPr/>
                  </pic:nvPicPr>
                  <pic:blipFill>
                    <a:blip r:embed="rId32"/>
                    <a:stretch>
                      <a:fillRect/>
                    </a:stretch>
                  </pic:blipFill>
                  <pic:spPr>
                    <a:xfrm>
                      <a:off x="0" y="0"/>
                      <a:ext cx="3503191" cy="2005860"/>
                    </a:xfrm>
                    <a:prstGeom prst="rect">
                      <a:avLst/>
                    </a:prstGeom>
                  </pic:spPr>
                </pic:pic>
              </a:graphicData>
            </a:graphic>
          </wp:inline>
        </w:drawing>
      </w:r>
    </w:p>
    <w:p w14:paraId="58AB6049" w14:textId="77777777" w:rsidR="00F74B2E" w:rsidRDefault="00F74B2E" w:rsidP="00F74B2E">
      <w:pPr>
        <w:pStyle w:val="ListParagraph"/>
        <w:ind w:left="1080"/>
        <w:jc w:val="both"/>
      </w:pPr>
    </w:p>
    <w:tbl>
      <w:tblPr>
        <w:tblW w:w="8240" w:type="dxa"/>
        <w:tblInd w:w="1178" w:type="dxa"/>
        <w:tblCellMar>
          <w:left w:w="0" w:type="dxa"/>
          <w:right w:w="0" w:type="dxa"/>
        </w:tblCellMar>
        <w:tblLook w:val="0420" w:firstRow="1" w:lastRow="0" w:firstColumn="0" w:lastColumn="0" w:noHBand="0" w:noVBand="1"/>
      </w:tblPr>
      <w:tblGrid>
        <w:gridCol w:w="1178"/>
        <w:gridCol w:w="1177"/>
        <w:gridCol w:w="1177"/>
        <w:gridCol w:w="1177"/>
        <w:gridCol w:w="1177"/>
        <w:gridCol w:w="1177"/>
        <w:gridCol w:w="1177"/>
      </w:tblGrid>
      <w:tr w:rsidR="00F74B2E" w:rsidRPr="00F74B2E" w14:paraId="530092C4" w14:textId="77777777" w:rsidTr="00F74B2E">
        <w:trPr>
          <w:trHeight w:val="268"/>
        </w:trPr>
        <w:tc>
          <w:tcPr>
            <w:tcW w:w="117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DB0F36D" w14:textId="77777777" w:rsidR="00F74B2E" w:rsidRPr="00F74B2E" w:rsidRDefault="00F74B2E" w:rsidP="00F74B2E">
            <w:pPr>
              <w:spacing w:after="0" w:line="240" w:lineRule="auto"/>
              <w:jc w:val="both"/>
            </w:pPr>
            <w:r w:rsidRPr="00F74B2E">
              <w:rPr>
                <w:b/>
                <w:bCs/>
              </w:rPr>
              <w:t xml:space="preserve">Year </w:t>
            </w:r>
          </w:p>
        </w:tc>
        <w:tc>
          <w:tcPr>
            <w:tcW w:w="117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87790F7" w14:textId="77777777" w:rsidR="00F74B2E" w:rsidRPr="00F74B2E" w:rsidRDefault="00F74B2E" w:rsidP="00F74B2E">
            <w:pPr>
              <w:spacing w:after="0" w:line="240" w:lineRule="auto"/>
              <w:jc w:val="both"/>
            </w:pPr>
            <w:r w:rsidRPr="00F74B2E">
              <w:rPr>
                <w:b/>
                <w:bCs/>
              </w:rPr>
              <w:t>2025</w:t>
            </w:r>
          </w:p>
        </w:tc>
        <w:tc>
          <w:tcPr>
            <w:tcW w:w="117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E010AA7" w14:textId="77777777" w:rsidR="00F74B2E" w:rsidRPr="00F74B2E" w:rsidRDefault="00F74B2E" w:rsidP="00F74B2E">
            <w:pPr>
              <w:spacing w:after="0" w:line="240" w:lineRule="auto"/>
              <w:jc w:val="both"/>
            </w:pPr>
            <w:r w:rsidRPr="00F74B2E">
              <w:rPr>
                <w:b/>
                <w:bCs/>
              </w:rPr>
              <w:t>2030</w:t>
            </w:r>
          </w:p>
        </w:tc>
        <w:tc>
          <w:tcPr>
            <w:tcW w:w="117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90287FA" w14:textId="77777777" w:rsidR="00F74B2E" w:rsidRPr="00F74B2E" w:rsidRDefault="00F74B2E" w:rsidP="00F74B2E">
            <w:pPr>
              <w:spacing w:after="0" w:line="240" w:lineRule="auto"/>
              <w:jc w:val="both"/>
            </w:pPr>
            <w:r w:rsidRPr="00F74B2E">
              <w:rPr>
                <w:b/>
                <w:bCs/>
              </w:rPr>
              <w:t>2035</w:t>
            </w:r>
          </w:p>
        </w:tc>
        <w:tc>
          <w:tcPr>
            <w:tcW w:w="117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1275D75" w14:textId="77777777" w:rsidR="00F74B2E" w:rsidRPr="00F74B2E" w:rsidRDefault="00F74B2E" w:rsidP="00F74B2E">
            <w:pPr>
              <w:spacing w:after="0" w:line="240" w:lineRule="auto"/>
              <w:jc w:val="both"/>
            </w:pPr>
            <w:r w:rsidRPr="00F74B2E">
              <w:rPr>
                <w:b/>
                <w:bCs/>
              </w:rPr>
              <w:t>2040</w:t>
            </w:r>
          </w:p>
        </w:tc>
        <w:tc>
          <w:tcPr>
            <w:tcW w:w="117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E3930F6" w14:textId="77777777" w:rsidR="00F74B2E" w:rsidRPr="00F74B2E" w:rsidRDefault="00F74B2E" w:rsidP="00F74B2E">
            <w:pPr>
              <w:spacing w:after="0" w:line="240" w:lineRule="auto"/>
              <w:jc w:val="both"/>
            </w:pPr>
            <w:r w:rsidRPr="00F74B2E">
              <w:rPr>
                <w:b/>
                <w:bCs/>
              </w:rPr>
              <w:t>2050</w:t>
            </w:r>
          </w:p>
        </w:tc>
        <w:tc>
          <w:tcPr>
            <w:tcW w:w="117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31836F2" w14:textId="77777777" w:rsidR="00F74B2E" w:rsidRPr="00F74B2E" w:rsidRDefault="00F74B2E" w:rsidP="00F74B2E">
            <w:pPr>
              <w:spacing w:after="0" w:line="240" w:lineRule="auto"/>
              <w:jc w:val="both"/>
            </w:pPr>
            <w:r w:rsidRPr="00F74B2E">
              <w:rPr>
                <w:b/>
                <w:bCs/>
              </w:rPr>
              <w:t>2060</w:t>
            </w:r>
          </w:p>
        </w:tc>
      </w:tr>
      <w:tr w:rsidR="00F74B2E" w:rsidRPr="00F74B2E" w14:paraId="70681CCE" w14:textId="77777777" w:rsidTr="00F74B2E">
        <w:trPr>
          <w:trHeight w:val="237"/>
        </w:trPr>
        <w:tc>
          <w:tcPr>
            <w:tcW w:w="117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80B5387" w14:textId="77777777" w:rsidR="00F74B2E" w:rsidRPr="00F74B2E" w:rsidRDefault="00F74B2E" w:rsidP="00F74B2E">
            <w:pPr>
              <w:spacing w:after="0" w:line="240" w:lineRule="auto"/>
              <w:jc w:val="both"/>
            </w:pPr>
            <w:r w:rsidRPr="00F74B2E">
              <w:t>City Gas</w:t>
            </w:r>
          </w:p>
        </w:tc>
        <w:tc>
          <w:tcPr>
            <w:tcW w:w="117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5904938" w14:textId="77777777" w:rsidR="00F74B2E" w:rsidRPr="00F74B2E" w:rsidRDefault="00F74B2E" w:rsidP="00F74B2E">
            <w:pPr>
              <w:spacing w:after="0" w:line="240" w:lineRule="auto"/>
              <w:jc w:val="both"/>
            </w:pPr>
            <w:r w:rsidRPr="00F74B2E">
              <w:t>5.2</w:t>
            </w:r>
          </w:p>
        </w:tc>
        <w:tc>
          <w:tcPr>
            <w:tcW w:w="117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B55C7C1" w14:textId="77777777" w:rsidR="00F74B2E" w:rsidRPr="00F74B2E" w:rsidRDefault="00F74B2E" w:rsidP="00F74B2E">
            <w:pPr>
              <w:spacing w:after="0" w:line="240" w:lineRule="auto"/>
              <w:jc w:val="both"/>
            </w:pPr>
            <w:r w:rsidRPr="00F74B2E">
              <w:t>10.2</w:t>
            </w:r>
          </w:p>
        </w:tc>
        <w:tc>
          <w:tcPr>
            <w:tcW w:w="117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4DD0BDC" w14:textId="77777777" w:rsidR="00F74B2E" w:rsidRPr="00F74B2E" w:rsidRDefault="00F74B2E" w:rsidP="00F74B2E">
            <w:pPr>
              <w:spacing w:after="0" w:line="240" w:lineRule="auto"/>
              <w:jc w:val="both"/>
            </w:pPr>
            <w:r w:rsidRPr="00F74B2E">
              <w:t>15.2</w:t>
            </w:r>
          </w:p>
        </w:tc>
        <w:tc>
          <w:tcPr>
            <w:tcW w:w="117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F1CBB1C" w14:textId="77777777" w:rsidR="00F74B2E" w:rsidRPr="00F74B2E" w:rsidRDefault="00F74B2E" w:rsidP="00F74B2E">
            <w:pPr>
              <w:spacing w:after="0" w:line="240" w:lineRule="auto"/>
              <w:jc w:val="both"/>
            </w:pPr>
            <w:r w:rsidRPr="00F74B2E">
              <w:t>20.2</w:t>
            </w:r>
          </w:p>
        </w:tc>
        <w:tc>
          <w:tcPr>
            <w:tcW w:w="117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C42DFE3" w14:textId="77777777" w:rsidR="00F74B2E" w:rsidRPr="00F74B2E" w:rsidRDefault="00F74B2E" w:rsidP="00F74B2E">
            <w:pPr>
              <w:spacing w:after="0" w:line="240" w:lineRule="auto"/>
              <w:jc w:val="both"/>
            </w:pPr>
            <w:r w:rsidRPr="00F74B2E">
              <w:t>22.7</w:t>
            </w:r>
          </w:p>
        </w:tc>
        <w:tc>
          <w:tcPr>
            <w:tcW w:w="117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C93E295" w14:textId="77777777" w:rsidR="00F74B2E" w:rsidRPr="00F74B2E" w:rsidRDefault="00F74B2E" w:rsidP="00F74B2E">
            <w:pPr>
              <w:spacing w:after="0" w:line="240" w:lineRule="auto"/>
              <w:jc w:val="both"/>
            </w:pPr>
            <w:r w:rsidRPr="00F74B2E">
              <w:t>22.7</w:t>
            </w:r>
          </w:p>
        </w:tc>
      </w:tr>
    </w:tbl>
    <w:p w14:paraId="5996F04F" w14:textId="77777777" w:rsidR="00F74B2E" w:rsidRDefault="00F74B2E" w:rsidP="00F74B2E">
      <w:pPr>
        <w:jc w:val="both"/>
      </w:pPr>
    </w:p>
    <w:p w14:paraId="49F727A0" w14:textId="6E5A4EA1" w:rsidR="001C41AA" w:rsidRDefault="00B41319" w:rsidP="00B41319">
      <w:pPr>
        <w:pStyle w:val="ListParagraph"/>
        <w:numPr>
          <w:ilvl w:val="0"/>
          <w:numId w:val="31"/>
        </w:numPr>
        <w:jc w:val="both"/>
        <w:rPr>
          <w:b/>
          <w:bCs/>
        </w:rPr>
      </w:pPr>
      <w:r>
        <w:rPr>
          <w:b/>
          <w:bCs/>
        </w:rPr>
        <w:t>Continuation of Rooftop PV</w:t>
      </w:r>
    </w:p>
    <w:p w14:paraId="4524D766" w14:textId="77777777" w:rsidR="005D22A5" w:rsidRPr="005D22A5" w:rsidRDefault="005D22A5" w:rsidP="005D22A5">
      <w:pPr>
        <w:numPr>
          <w:ilvl w:val="0"/>
          <w:numId w:val="31"/>
        </w:numPr>
        <w:spacing w:after="0"/>
        <w:ind w:left="1440"/>
        <w:jc w:val="both"/>
      </w:pPr>
      <w:r w:rsidRPr="005D22A5">
        <w:t xml:space="preserve">Government is planning 3.6 GW Rooftop PV in 2030 </w:t>
      </w:r>
    </w:p>
    <w:p w14:paraId="3168446A" w14:textId="0051DFF3" w:rsidR="005D22A5" w:rsidRPr="005D22A5" w:rsidRDefault="005D22A5" w:rsidP="005D22A5">
      <w:pPr>
        <w:numPr>
          <w:ilvl w:val="0"/>
          <w:numId w:val="31"/>
        </w:numPr>
        <w:spacing w:after="0"/>
        <w:ind w:left="1440"/>
        <w:jc w:val="both"/>
      </w:pPr>
      <w:r w:rsidRPr="005D22A5">
        <w:t>However, this plan could not be accommodated by the utility due to the system absorption capability</w:t>
      </w:r>
      <w:r w:rsidR="006E03D2">
        <w:t xml:space="preserve">. </w:t>
      </w:r>
    </w:p>
    <w:p w14:paraId="29B7F23A" w14:textId="32CF9025" w:rsidR="001C41AA" w:rsidRDefault="005D22A5" w:rsidP="00966B7D">
      <w:pPr>
        <w:numPr>
          <w:ilvl w:val="0"/>
          <w:numId w:val="31"/>
        </w:numPr>
        <w:spacing w:after="0"/>
        <w:ind w:left="1440"/>
        <w:jc w:val="both"/>
      </w:pPr>
      <w:r w:rsidRPr="005D22A5">
        <w:t xml:space="preserve">In 2030, Utility can absorb 9,600 MW (Java-Bali), 480 MW (Sumatera), 340 MW (Sulawesi) and 750 MW (Kalimantan) </w:t>
      </w:r>
    </w:p>
    <w:p w14:paraId="3C9C6D62" w14:textId="77777777" w:rsidR="00966B7D" w:rsidRPr="00966B7D" w:rsidRDefault="00966B7D" w:rsidP="00966B7D">
      <w:pPr>
        <w:spacing w:after="0"/>
        <w:ind w:left="1440"/>
        <w:jc w:val="both"/>
      </w:pPr>
    </w:p>
    <w:p w14:paraId="4A94ACF6" w14:textId="69C5EAD7" w:rsidR="000823AF" w:rsidRPr="00FA6EE6" w:rsidRDefault="00851C7B" w:rsidP="003749F1">
      <w:pPr>
        <w:pStyle w:val="ListParagraph"/>
        <w:numPr>
          <w:ilvl w:val="0"/>
          <w:numId w:val="31"/>
        </w:numPr>
        <w:jc w:val="both"/>
      </w:pPr>
      <w:r>
        <w:rPr>
          <w:b/>
          <w:bCs/>
        </w:rPr>
        <w:t xml:space="preserve">Continuation of </w:t>
      </w:r>
      <w:r w:rsidR="003749F1" w:rsidRPr="003749F1">
        <w:rPr>
          <w:b/>
          <w:bCs/>
        </w:rPr>
        <w:t>Energy Conservation Program</w:t>
      </w:r>
    </w:p>
    <w:p w14:paraId="486B5B62" w14:textId="613DEA3A" w:rsidR="00DB7FB3" w:rsidRPr="00DB7FB3" w:rsidRDefault="00DB7FB3" w:rsidP="00DB7FB3">
      <w:pPr>
        <w:pStyle w:val="ListParagraph"/>
        <w:numPr>
          <w:ilvl w:val="1"/>
          <w:numId w:val="31"/>
        </w:numPr>
      </w:pPr>
      <w:r w:rsidRPr="00DB7FB3">
        <w:t>Implementing MEPS for household appliances. Current</w:t>
      </w:r>
      <w:r w:rsidR="005C522A">
        <w:t>ly</w:t>
      </w:r>
      <w:r w:rsidRPr="00DB7FB3">
        <w:t xml:space="preserve"> MEPS has been regulated for refrigerator, rice cookers and fans and in 2025 becomes 11 </w:t>
      </w:r>
      <w:proofErr w:type="gramStart"/>
      <w:r w:rsidRPr="00DB7FB3">
        <w:t>appliances</w:t>
      </w:r>
      <w:proofErr w:type="gramEnd"/>
    </w:p>
    <w:p w14:paraId="534D26A0" w14:textId="5F72D7AC" w:rsidR="00FA6EE6" w:rsidRDefault="00DB7FB3" w:rsidP="00301AD2">
      <w:pPr>
        <w:pStyle w:val="ListParagraph"/>
        <w:numPr>
          <w:ilvl w:val="1"/>
          <w:numId w:val="31"/>
        </w:numPr>
      </w:pPr>
      <w:r w:rsidRPr="00DB7FB3">
        <w:t xml:space="preserve">Utilization of Induction </w:t>
      </w:r>
      <w:proofErr w:type="gramStart"/>
      <w:r w:rsidRPr="00DB7FB3">
        <w:t>cooker</w:t>
      </w:r>
      <w:proofErr w:type="gramEnd"/>
      <w:r w:rsidRPr="00DB7FB3">
        <w:t xml:space="preserve"> in households instead of biomass or LPG stoves. </w:t>
      </w:r>
    </w:p>
    <w:tbl>
      <w:tblPr>
        <w:tblW w:w="6750" w:type="dxa"/>
        <w:tblInd w:w="1790" w:type="dxa"/>
        <w:tblCellMar>
          <w:left w:w="0" w:type="dxa"/>
          <w:right w:w="0" w:type="dxa"/>
        </w:tblCellMar>
        <w:tblLook w:val="0420" w:firstRow="1" w:lastRow="0" w:firstColumn="0" w:lastColumn="0" w:noHBand="0" w:noVBand="1"/>
      </w:tblPr>
      <w:tblGrid>
        <w:gridCol w:w="1620"/>
        <w:gridCol w:w="990"/>
        <w:gridCol w:w="810"/>
        <w:gridCol w:w="810"/>
        <w:gridCol w:w="720"/>
        <w:gridCol w:w="810"/>
        <w:gridCol w:w="990"/>
      </w:tblGrid>
      <w:tr w:rsidR="00301AD2" w:rsidRPr="00301AD2" w14:paraId="5299F03E" w14:textId="77777777" w:rsidTr="00301AD2">
        <w:trPr>
          <w:trHeight w:val="340"/>
        </w:trPr>
        <w:tc>
          <w:tcPr>
            <w:tcW w:w="162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E6AF56D" w14:textId="77777777" w:rsidR="00301AD2" w:rsidRPr="00301AD2" w:rsidRDefault="00301AD2" w:rsidP="00301AD2">
            <w:pPr>
              <w:spacing w:after="0" w:line="240" w:lineRule="auto"/>
              <w:jc w:val="both"/>
              <w:rPr>
                <w:sz w:val="18"/>
                <w:szCs w:val="18"/>
              </w:rPr>
            </w:pPr>
            <w:r w:rsidRPr="00301AD2">
              <w:rPr>
                <w:sz w:val="18"/>
                <w:szCs w:val="18"/>
              </w:rPr>
              <w:t xml:space="preserve">Year </w:t>
            </w:r>
          </w:p>
        </w:tc>
        <w:tc>
          <w:tcPr>
            <w:tcW w:w="99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8561F5B" w14:textId="77777777" w:rsidR="00301AD2" w:rsidRPr="00301AD2" w:rsidRDefault="00301AD2" w:rsidP="00301AD2">
            <w:pPr>
              <w:spacing w:after="0" w:line="240" w:lineRule="auto"/>
              <w:jc w:val="center"/>
              <w:rPr>
                <w:sz w:val="18"/>
                <w:szCs w:val="18"/>
              </w:rPr>
            </w:pPr>
            <w:r w:rsidRPr="00301AD2">
              <w:rPr>
                <w:sz w:val="18"/>
                <w:szCs w:val="18"/>
              </w:rPr>
              <w:t>2025</w:t>
            </w:r>
          </w:p>
        </w:tc>
        <w:tc>
          <w:tcPr>
            <w:tcW w:w="81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AFDA7D8" w14:textId="77777777" w:rsidR="00301AD2" w:rsidRPr="00301AD2" w:rsidRDefault="00301AD2" w:rsidP="00301AD2">
            <w:pPr>
              <w:spacing w:after="0" w:line="240" w:lineRule="auto"/>
              <w:jc w:val="center"/>
              <w:rPr>
                <w:sz w:val="18"/>
                <w:szCs w:val="18"/>
              </w:rPr>
            </w:pPr>
            <w:r w:rsidRPr="00301AD2">
              <w:rPr>
                <w:sz w:val="18"/>
                <w:szCs w:val="18"/>
              </w:rPr>
              <w:t>2030</w:t>
            </w:r>
          </w:p>
        </w:tc>
        <w:tc>
          <w:tcPr>
            <w:tcW w:w="81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01CF5BE" w14:textId="77777777" w:rsidR="00301AD2" w:rsidRPr="00301AD2" w:rsidRDefault="00301AD2" w:rsidP="00301AD2">
            <w:pPr>
              <w:spacing w:after="0" w:line="240" w:lineRule="auto"/>
              <w:jc w:val="center"/>
              <w:rPr>
                <w:sz w:val="18"/>
                <w:szCs w:val="18"/>
              </w:rPr>
            </w:pPr>
            <w:r w:rsidRPr="00301AD2">
              <w:rPr>
                <w:sz w:val="18"/>
                <w:szCs w:val="18"/>
              </w:rPr>
              <w:t>2035</w:t>
            </w:r>
          </w:p>
        </w:tc>
        <w:tc>
          <w:tcPr>
            <w:tcW w:w="72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20C3FA3" w14:textId="77777777" w:rsidR="00301AD2" w:rsidRPr="00301AD2" w:rsidRDefault="00301AD2" w:rsidP="00301AD2">
            <w:pPr>
              <w:spacing w:after="0" w:line="240" w:lineRule="auto"/>
              <w:jc w:val="center"/>
              <w:rPr>
                <w:sz w:val="18"/>
                <w:szCs w:val="18"/>
              </w:rPr>
            </w:pPr>
            <w:r w:rsidRPr="00301AD2">
              <w:rPr>
                <w:sz w:val="18"/>
                <w:szCs w:val="18"/>
              </w:rPr>
              <w:t>2040</w:t>
            </w:r>
          </w:p>
        </w:tc>
        <w:tc>
          <w:tcPr>
            <w:tcW w:w="81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AF1F9DF" w14:textId="77777777" w:rsidR="00301AD2" w:rsidRPr="00301AD2" w:rsidRDefault="00301AD2" w:rsidP="00301AD2">
            <w:pPr>
              <w:spacing w:after="0" w:line="240" w:lineRule="auto"/>
              <w:jc w:val="center"/>
              <w:rPr>
                <w:sz w:val="18"/>
                <w:szCs w:val="18"/>
              </w:rPr>
            </w:pPr>
            <w:r w:rsidRPr="00301AD2">
              <w:rPr>
                <w:sz w:val="18"/>
                <w:szCs w:val="18"/>
              </w:rPr>
              <w:t>2050</w:t>
            </w:r>
          </w:p>
        </w:tc>
        <w:tc>
          <w:tcPr>
            <w:tcW w:w="99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00BDFEA" w14:textId="77777777" w:rsidR="00301AD2" w:rsidRPr="00301AD2" w:rsidRDefault="00301AD2" w:rsidP="00301AD2">
            <w:pPr>
              <w:spacing w:after="0" w:line="240" w:lineRule="auto"/>
              <w:jc w:val="center"/>
              <w:rPr>
                <w:sz w:val="18"/>
                <w:szCs w:val="18"/>
              </w:rPr>
            </w:pPr>
            <w:r w:rsidRPr="00301AD2">
              <w:rPr>
                <w:sz w:val="18"/>
                <w:szCs w:val="18"/>
              </w:rPr>
              <w:t>2060</w:t>
            </w:r>
          </w:p>
        </w:tc>
      </w:tr>
      <w:tr w:rsidR="00301AD2" w:rsidRPr="00301AD2" w14:paraId="0CFC6E56" w14:textId="77777777" w:rsidTr="00301AD2">
        <w:trPr>
          <w:trHeight w:val="255"/>
        </w:trPr>
        <w:tc>
          <w:tcPr>
            <w:tcW w:w="162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6A26B5D" w14:textId="77777777" w:rsidR="00301AD2" w:rsidRPr="00301AD2" w:rsidRDefault="00301AD2" w:rsidP="00301AD2">
            <w:pPr>
              <w:spacing w:after="0" w:line="240" w:lineRule="auto"/>
              <w:jc w:val="both"/>
              <w:rPr>
                <w:sz w:val="18"/>
                <w:szCs w:val="18"/>
              </w:rPr>
            </w:pPr>
            <w:r w:rsidRPr="00301AD2">
              <w:rPr>
                <w:sz w:val="18"/>
                <w:szCs w:val="18"/>
              </w:rPr>
              <w:t xml:space="preserve">Induction Cooker </w:t>
            </w:r>
          </w:p>
        </w:tc>
        <w:tc>
          <w:tcPr>
            <w:tcW w:w="99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FFDBDC1" w14:textId="51FE7A71" w:rsidR="00301AD2" w:rsidRPr="00301AD2" w:rsidRDefault="00301AD2" w:rsidP="00301AD2">
            <w:pPr>
              <w:spacing w:after="0" w:line="240" w:lineRule="auto"/>
              <w:jc w:val="center"/>
              <w:rPr>
                <w:sz w:val="18"/>
                <w:szCs w:val="18"/>
              </w:rPr>
            </w:pPr>
            <w:r w:rsidRPr="00301AD2">
              <w:rPr>
                <w:sz w:val="18"/>
                <w:szCs w:val="18"/>
              </w:rPr>
              <w:t>8.1</w:t>
            </w:r>
          </w:p>
        </w:tc>
        <w:tc>
          <w:tcPr>
            <w:tcW w:w="81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4656F67" w14:textId="77777777" w:rsidR="00301AD2" w:rsidRPr="00301AD2" w:rsidRDefault="00301AD2" w:rsidP="00301AD2">
            <w:pPr>
              <w:spacing w:after="0" w:line="240" w:lineRule="auto"/>
              <w:jc w:val="center"/>
              <w:rPr>
                <w:sz w:val="18"/>
                <w:szCs w:val="18"/>
              </w:rPr>
            </w:pPr>
            <w:r w:rsidRPr="00301AD2">
              <w:rPr>
                <w:sz w:val="18"/>
                <w:szCs w:val="18"/>
              </w:rPr>
              <w:t>18.1</w:t>
            </w:r>
          </w:p>
        </w:tc>
        <w:tc>
          <w:tcPr>
            <w:tcW w:w="81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26F9789" w14:textId="77777777" w:rsidR="00301AD2" w:rsidRPr="00301AD2" w:rsidRDefault="00301AD2" w:rsidP="00301AD2">
            <w:pPr>
              <w:spacing w:after="0" w:line="240" w:lineRule="auto"/>
              <w:jc w:val="center"/>
              <w:rPr>
                <w:sz w:val="18"/>
                <w:szCs w:val="18"/>
              </w:rPr>
            </w:pPr>
            <w:r w:rsidRPr="00301AD2">
              <w:rPr>
                <w:sz w:val="18"/>
                <w:szCs w:val="18"/>
              </w:rPr>
              <w:t>28.2</w:t>
            </w:r>
          </w:p>
        </w:tc>
        <w:tc>
          <w:tcPr>
            <w:tcW w:w="72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E1549CC" w14:textId="77777777" w:rsidR="00301AD2" w:rsidRPr="00301AD2" w:rsidRDefault="00301AD2" w:rsidP="00301AD2">
            <w:pPr>
              <w:spacing w:after="0" w:line="240" w:lineRule="auto"/>
              <w:jc w:val="center"/>
              <w:rPr>
                <w:sz w:val="18"/>
                <w:szCs w:val="18"/>
              </w:rPr>
            </w:pPr>
            <w:r w:rsidRPr="00301AD2">
              <w:rPr>
                <w:sz w:val="18"/>
                <w:szCs w:val="18"/>
              </w:rPr>
              <w:t>37.9</w:t>
            </w:r>
          </w:p>
        </w:tc>
        <w:tc>
          <w:tcPr>
            <w:tcW w:w="81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1BCE795" w14:textId="77777777" w:rsidR="00301AD2" w:rsidRPr="00301AD2" w:rsidRDefault="00301AD2" w:rsidP="00301AD2">
            <w:pPr>
              <w:spacing w:after="0" w:line="240" w:lineRule="auto"/>
              <w:jc w:val="center"/>
              <w:rPr>
                <w:sz w:val="18"/>
                <w:szCs w:val="18"/>
              </w:rPr>
            </w:pPr>
            <w:r w:rsidRPr="00301AD2">
              <w:rPr>
                <w:sz w:val="18"/>
                <w:szCs w:val="18"/>
              </w:rPr>
              <w:t>46.6</w:t>
            </w:r>
          </w:p>
        </w:tc>
        <w:tc>
          <w:tcPr>
            <w:tcW w:w="99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70D1C1E" w14:textId="77777777" w:rsidR="00301AD2" w:rsidRPr="00301AD2" w:rsidRDefault="00301AD2" w:rsidP="00301AD2">
            <w:pPr>
              <w:spacing w:after="0" w:line="240" w:lineRule="auto"/>
              <w:jc w:val="center"/>
              <w:rPr>
                <w:sz w:val="18"/>
                <w:szCs w:val="18"/>
              </w:rPr>
            </w:pPr>
            <w:r w:rsidRPr="00301AD2">
              <w:rPr>
                <w:sz w:val="18"/>
                <w:szCs w:val="18"/>
              </w:rPr>
              <w:t>54.3</w:t>
            </w:r>
          </w:p>
        </w:tc>
      </w:tr>
    </w:tbl>
    <w:p w14:paraId="37E47545" w14:textId="77777777" w:rsidR="00301AD2" w:rsidRDefault="00301AD2" w:rsidP="00301AD2">
      <w:pPr>
        <w:jc w:val="both"/>
      </w:pPr>
    </w:p>
    <w:p w14:paraId="59987D01" w14:textId="1E21EFC5" w:rsidR="00003AFB" w:rsidRDefault="00E848FB" w:rsidP="00D312F0">
      <w:pPr>
        <w:jc w:val="both"/>
      </w:pPr>
      <w:r>
        <w:lastRenderedPageBreak/>
        <w:tab/>
      </w:r>
      <w:r>
        <w:tab/>
      </w:r>
      <w:r>
        <w:tab/>
      </w:r>
      <w:r w:rsidRPr="00E848FB">
        <w:rPr>
          <w:noProof/>
        </w:rPr>
        <w:drawing>
          <wp:inline distT="0" distB="0" distL="0" distR="0" wp14:anchorId="16F811AA" wp14:editId="4926736F">
            <wp:extent cx="2887453" cy="1997735"/>
            <wp:effectExtent l="0" t="0" r="8255" b="2540"/>
            <wp:docPr id="6" name="Picture 6" descr="A close-up of a chart&#10;&#10;Description automatically generated">
              <a:extLst xmlns:a="http://schemas.openxmlformats.org/drawingml/2006/main">
                <a:ext uri="{FF2B5EF4-FFF2-40B4-BE49-F238E27FC236}">
                  <a16:creationId xmlns:a16="http://schemas.microsoft.com/office/drawing/2014/main" id="{5220D481-F70D-11A1-B800-F0D2FE7431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chart&#10;&#10;Description automatically generated">
                      <a:extLst>
                        <a:ext uri="{FF2B5EF4-FFF2-40B4-BE49-F238E27FC236}">
                          <a16:creationId xmlns:a16="http://schemas.microsoft.com/office/drawing/2014/main" id="{5220D481-F70D-11A1-B800-F0D2FE7431DA}"/>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l="7057" t="28734" r="2066" b="8698"/>
                    <a:stretch/>
                  </pic:blipFill>
                  <pic:spPr>
                    <a:xfrm>
                      <a:off x="0" y="0"/>
                      <a:ext cx="2898318" cy="2005252"/>
                    </a:xfrm>
                    <a:prstGeom prst="rect">
                      <a:avLst/>
                    </a:prstGeom>
                  </pic:spPr>
                </pic:pic>
              </a:graphicData>
            </a:graphic>
          </wp:inline>
        </w:drawing>
      </w:r>
    </w:p>
    <w:p w14:paraId="2C59045F" w14:textId="77777777" w:rsidR="00D372C4" w:rsidRDefault="00D372C4" w:rsidP="00D312F0">
      <w:pPr>
        <w:jc w:val="both"/>
      </w:pPr>
    </w:p>
    <w:p w14:paraId="157B52C7" w14:textId="37236BF1" w:rsidR="00D372C4" w:rsidRDefault="00D372C4" w:rsidP="00D312F0">
      <w:pPr>
        <w:jc w:val="both"/>
      </w:pPr>
      <w:r>
        <w:tab/>
      </w:r>
    </w:p>
    <w:p w14:paraId="75B3BFAB" w14:textId="30567FAD" w:rsidR="00D312F0" w:rsidRDefault="004749A8" w:rsidP="004749A8">
      <w:pPr>
        <w:ind w:left="360"/>
        <w:jc w:val="both"/>
        <w:rPr>
          <w:b/>
          <w:bCs/>
        </w:rPr>
      </w:pPr>
      <w:r>
        <w:rPr>
          <w:b/>
          <w:bCs/>
        </w:rPr>
        <w:t xml:space="preserve">HYDROGEN </w:t>
      </w:r>
    </w:p>
    <w:p w14:paraId="46852231" w14:textId="143BCFD9" w:rsidR="004749A8" w:rsidRPr="00A00719" w:rsidRDefault="00655D79" w:rsidP="00655D79">
      <w:pPr>
        <w:pStyle w:val="ListParagraph"/>
        <w:numPr>
          <w:ilvl w:val="0"/>
          <w:numId w:val="35"/>
        </w:numPr>
        <w:jc w:val="both"/>
      </w:pPr>
      <w:r w:rsidRPr="00A00719">
        <w:t xml:space="preserve">Indonesia just commercially developed first green hydrogen power plant in 2023 by utilizing the </w:t>
      </w:r>
      <w:r w:rsidR="0083683D" w:rsidRPr="00A00719">
        <w:rPr>
          <w:lang w:val="en-AU"/>
        </w:rPr>
        <w:t xml:space="preserve">energy from the natural </w:t>
      </w:r>
      <w:proofErr w:type="gramStart"/>
      <w:r w:rsidR="0083683D" w:rsidRPr="00A00719">
        <w:rPr>
          <w:lang w:val="en-AU"/>
        </w:rPr>
        <w:t>gas-</w:t>
      </w:r>
      <w:proofErr w:type="spellStart"/>
      <w:r w:rsidR="0083683D" w:rsidRPr="00A00719">
        <w:rPr>
          <w:lang w:val="en-AU"/>
        </w:rPr>
        <w:t>fueled</w:t>
      </w:r>
      <w:proofErr w:type="spellEnd"/>
      <w:proofErr w:type="gramEnd"/>
      <w:r w:rsidR="0083683D" w:rsidRPr="00A00719">
        <w:rPr>
          <w:lang w:val="en-AU"/>
        </w:rPr>
        <w:t xml:space="preserve"> CCGT Muara Karang combined with renewable energy from solar PV (413 </w:t>
      </w:r>
      <w:proofErr w:type="spellStart"/>
      <w:r w:rsidR="0083683D" w:rsidRPr="00A00719">
        <w:rPr>
          <w:lang w:val="en-AU"/>
        </w:rPr>
        <w:t>kWp</w:t>
      </w:r>
      <w:proofErr w:type="spellEnd"/>
      <w:r w:rsidR="0083683D" w:rsidRPr="00A00719">
        <w:rPr>
          <w:lang w:val="en-AU"/>
        </w:rPr>
        <w:t xml:space="preserve">, equivalent to 718 MWh/year). </w:t>
      </w:r>
    </w:p>
    <w:p w14:paraId="54BF5945" w14:textId="77777777" w:rsidR="00A00719" w:rsidRPr="00A00719" w:rsidRDefault="00A00719" w:rsidP="00A00719">
      <w:pPr>
        <w:pStyle w:val="ListParagraph"/>
        <w:numPr>
          <w:ilvl w:val="0"/>
          <w:numId w:val="35"/>
        </w:numPr>
        <w:jc w:val="both"/>
      </w:pPr>
      <w:r w:rsidRPr="00A00719">
        <w:rPr>
          <w:lang w:val="en-AU"/>
        </w:rPr>
        <w:t xml:space="preserve">Hydrogen production is considered green hydrogen due to the Renewable Energy Certificate (REC) obtained from </w:t>
      </w:r>
      <w:proofErr w:type="spellStart"/>
      <w:r w:rsidRPr="00A00719">
        <w:rPr>
          <w:lang w:val="en-AU"/>
        </w:rPr>
        <w:t>Kamojang</w:t>
      </w:r>
      <w:proofErr w:type="spellEnd"/>
      <w:r w:rsidRPr="00A00719">
        <w:rPr>
          <w:lang w:val="en-AU"/>
        </w:rPr>
        <w:t xml:space="preserve"> Geothermal Power Plant whose CO2 abatement equivalent to 2077 MWh/year</w:t>
      </w:r>
      <w:r w:rsidRPr="00A00719">
        <w:t>.</w:t>
      </w:r>
    </w:p>
    <w:p w14:paraId="487D39E9" w14:textId="5578A438" w:rsidR="00A00719" w:rsidRPr="004C2012" w:rsidRDefault="00A00719" w:rsidP="00655D79">
      <w:pPr>
        <w:pStyle w:val="ListParagraph"/>
        <w:numPr>
          <w:ilvl w:val="0"/>
          <w:numId w:val="35"/>
        </w:numPr>
        <w:jc w:val="both"/>
      </w:pPr>
      <w:r w:rsidRPr="004C2012">
        <w:t xml:space="preserve">Future Development, the similar scheme will be implemented in several other CCGT power plant: </w:t>
      </w:r>
    </w:p>
    <w:tbl>
      <w:tblPr>
        <w:tblW w:w="7940" w:type="dxa"/>
        <w:tblInd w:w="1070" w:type="dxa"/>
        <w:tblCellMar>
          <w:left w:w="0" w:type="dxa"/>
          <w:right w:w="0" w:type="dxa"/>
        </w:tblCellMar>
        <w:tblLook w:val="04A0" w:firstRow="1" w:lastRow="0" w:firstColumn="1" w:lastColumn="0" w:noHBand="0" w:noVBand="1"/>
      </w:tblPr>
      <w:tblGrid>
        <w:gridCol w:w="481"/>
        <w:gridCol w:w="1786"/>
        <w:gridCol w:w="1075"/>
        <w:gridCol w:w="1234"/>
        <w:gridCol w:w="1149"/>
        <w:gridCol w:w="1065"/>
        <w:gridCol w:w="1150"/>
      </w:tblGrid>
      <w:tr w:rsidR="00981131" w:rsidRPr="00981131" w14:paraId="50E2CC97" w14:textId="77777777" w:rsidTr="00981131">
        <w:trPr>
          <w:trHeight w:val="479"/>
        </w:trPr>
        <w:tc>
          <w:tcPr>
            <w:tcW w:w="481"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00868A84" w14:textId="77777777" w:rsidR="00981131" w:rsidRPr="00981131" w:rsidRDefault="00981131" w:rsidP="00981131">
            <w:pPr>
              <w:spacing w:after="0" w:line="256" w:lineRule="auto"/>
              <w:jc w:val="both"/>
              <w:rPr>
                <w:rFonts w:ascii="Arial" w:eastAsia="Times New Roman" w:hAnsi="Arial" w:cs="Arial"/>
                <w:kern w:val="0"/>
                <w:sz w:val="36"/>
                <w:szCs w:val="36"/>
                <w14:ligatures w14:val="none"/>
              </w:rPr>
            </w:pPr>
            <w:r w:rsidRPr="00981131">
              <w:rPr>
                <w:rFonts w:ascii="Calibri" w:eastAsia="Times New Roman" w:hAnsi="Calibri" w:cs="Calibri"/>
                <w:b/>
                <w:color w:val="FFFFFF" w:themeColor="light1"/>
                <w:sz w:val="18"/>
                <w:szCs w:val="18"/>
                <w14:ligatures w14:val="none"/>
              </w:rPr>
              <w:t xml:space="preserve">No. </w:t>
            </w:r>
          </w:p>
        </w:tc>
        <w:tc>
          <w:tcPr>
            <w:tcW w:w="1786"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447C8DD8"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b/>
                <w:color w:val="FFFFFF" w:themeColor="light1"/>
                <w:sz w:val="16"/>
                <w:szCs w:val="16"/>
                <w14:ligatures w14:val="none"/>
              </w:rPr>
              <w:t>Power Plant</w:t>
            </w:r>
          </w:p>
        </w:tc>
        <w:tc>
          <w:tcPr>
            <w:tcW w:w="1075"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795A7188"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b/>
                <w:color w:val="FFFFFF" w:themeColor="light1"/>
                <w:sz w:val="16"/>
                <w:szCs w:val="16"/>
                <w14:ligatures w14:val="none"/>
              </w:rPr>
              <w:t>H2 Capacity Production</w:t>
            </w:r>
          </w:p>
          <w:p w14:paraId="1DC26073"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b/>
                <w:color w:val="FFFFFF" w:themeColor="light1"/>
                <w:sz w:val="16"/>
                <w:szCs w:val="16"/>
                <w14:ligatures w14:val="none"/>
              </w:rPr>
              <w:t>(ton/year)</w:t>
            </w:r>
          </w:p>
        </w:tc>
        <w:tc>
          <w:tcPr>
            <w:tcW w:w="123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44FAE0F0"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b/>
                <w:color w:val="FFFFFF" w:themeColor="light1"/>
                <w:sz w:val="16"/>
                <w:szCs w:val="16"/>
                <w14:ligatures w14:val="none"/>
              </w:rPr>
              <w:t>H2 Consumption</w:t>
            </w:r>
          </w:p>
          <w:p w14:paraId="679423C3"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b/>
                <w:color w:val="FFFFFF" w:themeColor="light1"/>
                <w:sz w:val="16"/>
                <w:szCs w:val="16"/>
                <w14:ligatures w14:val="none"/>
              </w:rPr>
              <w:t>(ton/year)</w:t>
            </w:r>
          </w:p>
        </w:tc>
        <w:tc>
          <w:tcPr>
            <w:tcW w:w="1149"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392CE21B"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b/>
                <w:color w:val="FFFFFF" w:themeColor="light1"/>
                <w:sz w:val="16"/>
                <w:szCs w:val="16"/>
                <w14:ligatures w14:val="none"/>
              </w:rPr>
              <w:t>H2 Excess</w:t>
            </w:r>
          </w:p>
          <w:p w14:paraId="09EAFFBA"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b/>
                <w:color w:val="FFFFFF" w:themeColor="light1"/>
                <w:sz w:val="16"/>
                <w:szCs w:val="16"/>
                <w14:ligatures w14:val="none"/>
              </w:rPr>
              <w:t>(ton/year)</w:t>
            </w:r>
          </w:p>
        </w:tc>
        <w:tc>
          <w:tcPr>
            <w:tcW w:w="1065"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176134DA"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b/>
                <w:color w:val="FFFFFF" w:themeColor="light1"/>
                <w:sz w:val="16"/>
                <w:szCs w:val="16"/>
                <w14:ligatures w14:val="none"/>
              </w:rPr>
              <w:t>Solar PV Used Existing</w:t>
            </w:r>
          </w:p>
          <w:p w14:paraId="07353E1B"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b/>
                <w:color w:val="FFFFFF" w:themeColor="light1"/>
                <w:sz w:val="16"/>
                <w:szCs w:val="16"/>
                <w14:ligatures w14:val="none"/>
              </w:rPr>
              <w:t>(</w:t>
            </w:r>
            <w:proofErr w:type="spellStart"/>
            <w:r w:rsidRPr="00981131">
              <w:rPr>
                <w:rFonts w:ascii="Calibri" w:eastAsia="Times New Roman" w:hAnsi="Calibri" w:cs="Calibri"/>
                <w:b/>
                <w:color w:val="FFFFFF" w:themeColor="light1"/>
                <w:sz w:val="16"/>
                <w:szCs w:val="16"/>
                <w14:ligatures w14:val="none"/>
              </w:rPr>
              <w:t>kWp</w:t>
            </w:r>
            <w:proofErr w:type="spellEnd"/>
            <w:r w:rsidRPr="00981131">
              <w:rPr>
                <w:rFonts w:ascii="Calibri" w:eastAsia="Times New Roman" w:hAnsi="Calibri" w:cs="Calibri"/>
                <w:b/>
                <w:color w:val="FFFFFF" w:themeColor="light1"/>
                <w:sz w:val="16"/>
                <w:szCs w:val="16"/>
                <w14:ligatures w14:val="none"/>
              </w:rPr>
              <w:t>)</w:t>
            </w:r>
          </w:p>
        </w:tc>
        <w:tc>
          <w:tcPr>
            <w:tcW w:w="115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209C3A0C"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b/>
                <w:color w:val="FFFFFF" w:themeColor="light1"/>
                <w:sz w:val="16"/>
                <w:szCs w:val="16"/>
                <w14:ligatures w14:val="none"/>
              </w:rPr>
              <w:t>Solar PV Additional plan</w:t>
            </w:r>
          </w:p>
          <w:p w14:paraId="246BA698"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b/>
                <w:color w:val="FFFFFF" w:themeColor="light1"/>
                <w:sz w:val="16"/>
                <w:szCs w:val="16"/>
                <w14:ligatures w14:val="none"/>
              </w:rPr>
              <w:t>(</w:t>
            </w:r>
            <w:proofErr w:type="spellStart"/>
            <w:r w:rsidRPr="00981131">
              <w:rPr>
                <w:rFonts w:ascii="Calibri" w:eastAsia="Times New Roman" w:hAnsi="Calibri" w:cs="Calibri"/>
                <w:b/>
                <w:color w:val="FFFFFF" w:themeColor="light1"/>
                <w:sz w:val="16"/>
                <w:szCs w:val="16"/>
                <w14:ligatures w14:val="none"/>
              </w:rPr>
              <w:t>kWp</w:t>
            </w:r>
            <w:proofErr w:type="spellEnd"/>
            <w:r w:rsidRPr="00981131">
              <w:rPr>
                <w:rFonts w:ascii="Calibri" w:eastAsia="Times New Roman" w:hAnsi="Calibri" w:cs="Calibri"/>
                <w:b/>
                <w:color w:val="FFFFFF" w:themeColor="light1"/>
                <w:sz w:val="16"/>
                <w:szCs w:val="16"/>
                <w14:ligatures w14:val="none"/>
              </w:rPr>
              <w:t>)</w:t>
            </w:r>
          </w:p>
        </w:tc>
      </w:tr>
      <w:tr w:rsidR="00981131" w:rsidRPr="00981131" w14:paraId="6CC1D9DB" w14:textId="77777777" w:rsidTr="00981131">
        <w:trPr>
          <w:trHeight w:val="174"/>
        </w:trPr>
        <w:tc>
          <w:tcPr>
            <w:tcW w:w="481" w:type="dxa"/>
            <w:tcBorders>
              <w:top w:val="single" w:sz="24"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27CF9F9D"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b/>
                <w:color w:val="FFFFFF" w:themeColor="light1"/>
                <w:sz w:val="18"/>
                <w:szCs w:val="18"/>
                <w14:ligatures w14:val="none"/>
              </w:rPr>
              <w:t>1.</w:t>
            </w:r>
          </w:p>
        </w:tc>
        <w:tc>
          <w:tcPr>
            <w:tcW w:w="1786"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632B0CF2" w14:textId="77777777" w:rsidR="00981131" w:rsidRPr="00981131" w:rsidRDefault="00981131" w:rsidP="00981131">
            <w:pPr>
              <w:spacing w:after="0" w:line="256" w:lineRule="auto"/>
              <w:jc w:val="both"/>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 xml:space="preserve">CCGT Muara Karang </w:t>
            </w:r>
          </w:p>
        </w:tc>
        <w:tc>
          <w:tcPr>
            <w:tcW w:w="1075"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59C81A0"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32.45</w:t>
            </w:r>
          </w:p>
        </w:tc>
        <w:tc>
          <w:tcPr>
            <w:tcW w:w="123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60258534"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7.8</w:t>
            </w:r>
          </w:p>
        </w:tc>
        <w:tc>
          <w:tcPr>
            <w:tcW w:w="1149"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A7410EE"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24.65</w:t>
            </w:r>
          </w:p>
        </w:tc>
        <w:tc>
          <w:tcPr>
            <w:tcW w:w="1065"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71BA49A8"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413</w:t>
            </w:r>
          </w:p>
        </w:tc>
        <w:tc>
          <w:tcPr>
            <w:tcW w:w="115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2A8B203"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 xml:space="preserve">2160 </w:t>
            </w:r>
          </w:p>
        </w:tc>
      </w:tr>
      <w:tr w:rsidR="00981131" w:rsidRPr="00981131" w14:paraId="307B16DB" w14:textId="77777777" w:rsidTr="00981131">
        <w:trPr>
          <w:trHeight w:val="174"/>
        </w:trPr>
        <w:tc>
          <w:tcPr>
            <w:tcW w:w="481"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63CF8C4F"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b/>
                <w:color w:val="FFFFFF" w:themeColor="light1"/>
                <w:sz w:val="18"/>
                <w:szCs w:val="18"/>
                <w14:ligatures w14:val="none"/>
              </w:rPr>
              <w:t>2.</w:t>
            </w:r>
          </w:p>
        </w:tc>
        <w:tc>
          <w:tcPr>
            <w:tcW w:w="178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2C46A651" w14:textId="77777777" w:rsidR="00981131" w:rsidRPr="00981131" w:rsidRDefault="00981131" w:rsidP="00981131">
            <w:pPr>
              <w:spacing w:after="0" w:line="256" w:lineRule="auto"/>
              <w:jc w:val="both"/>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 xml:space="preserve">CCGT Muara </w:t>
            </w:r>
            <w:proofErr w:type="spellStart"/>
            <w:r w:rsidRPr="00981131">
              <w:rPr>
                <w:rFonts w:ascii="Calibri" w:eastAsia="Times New Roman" w:hAnsi="Calibri" w:cs="Calibri"/>
                <w:color w:val="000000" w:themeColor="dark1"/>
                <w:sz w:val="18"/>
                <w:szCs w:val="18"/>
                <w14:ligatures w14:val="none"/>
              </w:rPr>
              <w:t>Tawar</w:t>
            </w:r>
            <w:proofErr w:type="spellEnd"/>
            <w:r w:rsidRPr="00981131">
              <w:rPr>
                <w:rFonts w:ascii="Calibri" w:eastAsia="Times New Roman" w:hAnsi="Calibri" w:cs="Calibri"/>
                <w:color w:val="000000" w:themeColor="dark1"/>
                <w:sz w:val="18"/>
                <w:szCs w:val="18"/>
                <w14:ligatures w14:val="none"/>
              </w:rPr>
              <w:t xml:space="preserve"> </w:t>
            </w:r>
          </w:p>
        </w:tc>
        <w:tc>
          <w:tcPr>
            <w:tcW w:w="107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2D672F51"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 xml:space="preserve">7.48 </w:t>
            </w:r>
          </w:p>
        </w:tc>
        <w:tc>
          <w:tcPr>
            <w:tcW w:w="123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6A8F119C"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2.00</w:t>
            </w:r>
          </w:p>
        </w:tc>
        <w:tc>
          <w:tcPr>
            <w:tcW w:w="114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DA3900D"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5.48</w:t>
            </w:r>
          </w:p>
        </w:tc>
        <w:tc>
          <w:tcPr>
            <w:tcW w:w="106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56D9F84C"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8.2</w:t>
            </w:r>
          </w:p>
        </w:tc>
        <w:tc>
          <w:tcPr>
            <w:tcW w:w="11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3175095"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480</w:t>
            </w:r>
          </w:p>
        </w:tc>
      </w:tr>
      <w:tr w:rsidR="00981131" w:rsidRPr="00981131" w14:paraId="7A77EB50" w14:textId="77777777" w:rsidTr="00981131">
        <w:trPr>
          <w:trHeight w:val="174"/>
        </w:trPr>
        <w:tc>
          <w:tcPr>
            <w:tcW w:w="481"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7D28A846"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b/>
                <w:color w:val="FFFFFF" w:themeColor="light1"/>
                <w:sz w:val="18"/>
                <w:szCs w:val="18"/>
                <w14:ligatures w14:val="none"/>
              </w:rPr>
              <w:t>3.</w:t>
            </w:r>
          </w:p>
        </w:tc>
        <w:tc>
          <w:tcPr>
            <w:tcW w:w="178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BCC78AC" w14:textId="77777777" w:rsidR="00981131" w:rsidRPr="00981131" w:rsidRDefault="00981131" w:rsidP="00981131">
            <w:pPr>
              <w:spacing w:after="0" w:line="256" w:lineRule="auto"/>
              <w:jc w:val="both"/>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 xml:space="preserve">CCGT Gresik </w:t>
            </w:r>
          </w:p>
        </w:tc>
        <w:tc>
          <w:tcPr>
            <w:tcW w:w="107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E3E200D"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 xml:space="preserve">11.97 </w:t>
            </w:r>
          </w:p>
        </w:tc>
        <w:tc>
          <w:tcPr>
            <w:tcW w:w="123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06043BB"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4.00</w:t>
            </w:r>
          </w:p>
        </w:tc>
        <w:tc>
          <w:tcPr>
            <w:tcW w:w="1149"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8130878"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 xml:space="preserve">7.97 </w:t>
            </w:r>
          </w:p>
        </w:tc>
        <w:tc>
          <w:tcPr>
            <w:tcW w:w="106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5D38AB86"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10.0</w:t>
            </w:r>
          </w:p>
        </w:tc>
        <w:tc>
          <w:tcPr>
            <w:tcW w:w="115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62192A48"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840</w:t>
            </w:r>
          </w:p>
        </w:tc>
      </w:tr>
      <w:tr w:rsidR="00981131" w:rsidRPr="00981131" w14:paraId="3103ED78" w14:textId="77777777" w:rsidTr="00981131">
        <w:trPr>
          <w:trHeight w:val="174"/>
        </w:trPr>
        <w:tc>
          <w:tcPr>
            <w:tcW w:w="481"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658B5020"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b/>
                <w:color w:val="FFFFFF" w:themeColor="light1"/>
                <w:sz w:val="18"/>
                <w:szCs w:val="18"/>
                <w14:ligatures w14:val="none"/>
              </w:rPr>
              <w:t>4.</w:t>
            </w:r>
          </w:p>
        </w:tc>
        <w:tc>
          <w:tcPr>
            <w:tcW w:w="178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2C8DC367" w14:textId="77777777" w:rsidR="00981131" w:rsidRPr="00981131" w:rsidRDefault="00981131" w:rsidP="00981131">
            <w:pPr>
              <w:spacing w:after="0" w:line="256" w:lineRule="auto"/>
              <w:jc w:val="both"/>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 xml:space="preserve">CFPP </w:t>
            </w:r>
            <w:proofErr w:type="spellStart"/>
            <w:r w:rsidRPr="00981131">
              <w:rPr>
                <w:rFonts w:ascii="Calibri" w:eastAsia="Times New Roman" w:hAnsi="Calibri" w:cs="Calibri"/>
                <w:color w:val="000000" w:themeColor="dark1"/>
                <w:sz w:val="18"/>
                <w:szCs w:val="18"/>
                <w14:ligatures w14:val="none"/>
              </w:rPr>
              <w:t>Indramayu</w:t>
            </w:r>
            <w:proofErr w:type="spellEnd"/>
            <w:r w:rsidRPr="00981131">
              <w:rPr>
                <w:rFonts w:ascii="Calibri" w:eastAsia="Times New Roman" w:hAnsi="Calibri" w:cs="Calibri"/>
                <w:color w:val="000000" w:themeColor="dark1"/>
                <w:sz w:val="18"/>
                <w:szCs w:val="18"/>
                <w14:ligatures w14:val="none"/>
              </w:rPr>
              <w:t xml:space="preserve"> </w:t>
            </w:r>
          </w:p>
        </w:tc>
        <w:tc>
          <w:tcPr>
            <w:tcW w:w="107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558E0FD9"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3.54</w:t>
            </w:r>
          </w:p>
        </w:tc>
        <w:tc>
          <w:tcPr>
            <w:tcW w:w="123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4602D1F9"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1.33</w:t>
            </w:r>
          </w:p>
        </w:tc>
        <w:tc>
          <w:tcPr>
            <w:tcW w:w="114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753E04A3"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2.20</w:t>
            </w:r>
          </w:p>
        </w:tc>
        <w:tc>
          <w:tcPr>
            <w:tcW w:w="106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6744D07B"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0.7</w:t>
            </w:r>
          </w:p>
        </w:tc>
        <w:tc>
          <w:tcPr>
            <w:tcW w:w="11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55FEF4D8"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 xml:space="preserve">300 </w:t>
            </w:r>
          </w:p>
        </w:tc>
      </w:tr>
      <w:tr w:rsidR="00981131" w:rsidRPr="00981131" w14:paraId="07B81B21" w14:textId="77777777" w:rsidTr="00981131">
        <w:trPr>
          <w:trHeight w:val="174"/>
        </w:trPr>
        <w:tc>
          <w:tcPr>
            <w:tcW w:w="481"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7EB9D6C0"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b/>
                <w:color w:val="FFFFFF" w:themeColor="light1"/>
                <w:sz w:val="18"/>
                <w:szCs w:val="18"/>
                <w14:ligatures w14:val="none"/>
              </w:rPr>
              <w:t>5.</w:t>
            </w:r>
          </w:p>
        </w:tc>
        <w:tc>
          <w:tcPr>
            <w:tcW w:w="178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3A7092DD" w14:textId="77777777" w:rsidR="00981131" w:rsidRPr="00981131" w:rsidRDefault="00981131" w:rsidP="00981131">
            <w:pPr>
              <w:spacing w:after="0" w:line="256" w:lineRule="auto"/>
              <w:jc w:val="both"/>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 xml:space="preserve">CFPP </w:t>
            </w:r>
            <w:proofErr w:type="spellStart"/>
            <w:r w:rsidRPr="00981131">
              <w:rPr>
                <w:rFonts w:ascii="Calibri" w:eastAsia="Times New Roman" w:hAnsi="Calibri" w:cs="Calibri"/>
                <w:color w:val="000000" w:themeColor="dark1"/>
                <w:sz w:val="18"/>
                <w:szCs w:val="18"/>
                <w14:ligatures w14:val="none"/>
              </w:rPr>
              <w:t>Rembang</w:t>
            </w:r>
            <w:proofErr w:type="spellEnd"/>
            <w:r w:rsidRPr="00981131">
              <w:rPr>
                <w:rFonts w:ascii="Calibri" w:eastAsia="Times New Roman" w:hAnsi="Calibri" w:cs="Calibri"/>
                <w:color w:val="000000" w:themeColor="dark1"/>
                <w:sz w:val="18"/>
                <w:szCs w:val="18"/>
                <w14:ligatures w14:val="none"/>
              </w:rPr>
              <w:t xml:space="preserve"> </w:t>
            </w:r>
          </w:p>
        </w:tc>
        <w:tc>
          <w:tcPr>
            <w:tcW w:w="107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BBEFFBB"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7.06</w:t>
            </w:r>
          </w:p>
        </w:tc>
        <w:tc>
          <w:tcPr>
            <w:tcW w:w="123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39655B70"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4.41</w:t>
            </w:r>
          </w:p>
        </w:tc>
        <w:tc>
          <w:tcPr>
            <w:tcW w:w="1149"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0719B80"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3.53</w:t>
            </w:r>
          </w:p>
        </w:tc>
        <w:tc>
          <w:tcPr>
            <w:tcW w:w="106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21673FBD"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None</w:t>
            </w:r>
          </w:p>
        </w:tc>
        <w:tc>
          <w:tcPr>
            <w:tcW w:w="115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104FF05"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486</w:t>
            </w:r>
          </w:p>
        </w:tc>
      </w:tr>
      <w:tr w:rsidR="00981131" w:rsidRPr="00981131" w14:paraId="6FEAB5F8" w14:textId="77777777" w:rsidTr="00981131">
        <w:trPr>
          <w:trHeight w:val="174"/>
        </w:trPr>
        <w:tc>
          <w:tcPr>
            <w:tcW w:w="481"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3CF57494"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b/>
                <w:color w:val="FFFFFF" w:themeColor="light1"/>
                <w:sz w:val="18"/>
                <w:szCs w:val="18"/>
                <w14:ligatures w14:val="none"/>
              </w:rPr>
              <w:t>6.</w:t>
            </w:r>
          </w:p>
        </w:tc>
        <w:tc>
          <w:tcPr>
            <w:tcW w:w="178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2F861AB6" w14:textId="77777777" w:rsidR="00981131" w:rsidRPr="00981131" w:rsidRDefault="00981131" w:rsidP="00981131">
            <w:pPr>
              <w:spacing w:after="0" w:line="256" w:lineRule="auto"/>
              <w:jc w:val="both"/>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 xml:space="preserve">CFPP Tanjung Awar-Awar </w:t>
            </w:r>
          </w:p>
        </w:tc>
        <w:tc>
          <w:tcPr>
            <w:tcW w:w="107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46BB781B"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7.09</w:t>
            </w:r>
          </w:p>
        </w:tc>
        <w:tc>
          <w:tcPr>
            <w:tcW w:w="123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20FB824C"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3.94</w:t>
            </w:r>
          </w:p>
        </w:tc>
        <w:tc>
          <w:tcPr>
            <w:tcW w:w="114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6BC252F5"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0.08</w:t>
            </w:r>
          </w:p>
        </w:tc>
        <w:tc>
          <w:tcPr>
            <w:tcW w:w="106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18F5676F"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15.0</w:t>
            </w:r>
          </w:p>
        </w:tc>
        <w:tc>
          <w:tcPr>
            <w:tcW w:w="11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198DCC7E"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135</w:t>
            </w:r>
          </w:p>
        </w:tc>
      </w:tr>
      <w:tr w:rsidR="00981131" w:rsidRPr="00981131" w14:paraId="2F638B18" w14:textId="77777777" w:rsidTr="00981131">
        <w:trPr>
          <w:trHeight w:val="174"/>
        </w:trPr>
        <w:tc>
          <w:tcPr>
            <w:tcW w:w="481"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1A53CDC7"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b/>
                <w:color w:val="FFFFFF" w:themeColor="light1"/>
                <w:sz w:val="18"/>
                <w:szCs w:val="18"/>
                <w14:ligatures w14:val="none"/>
              </w:rPr>
              <w:t>7.</w:t>
            </w:r>
          </w:p>
        </w:tc>
        <w:tc>
          <w:tcPr>
            <w:tcW w:w="178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C0A0750" w14:textId="77777777" w:rsidR="00981131" w:rsidRPr="00981131" w:rsidRDefault="00981131" w:rsidP="00981131">
            <w:pPr>
              <w:spacing w:after="0" w:line="256" w:lineRule="auto"/>
              <w:jc w:val="both"/>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 xml:space="preserve">CFPP Paiton Unit 1-2 </w:t>
            </w:r>
          </w:p>
        </w:tc>
        <w:tc>
          <w:tcPr>
            <w:tcW w:w="107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47C74E7F"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TBD</w:t>
            </w:r>
          </w:p>
        </w:tc>
        <w:tc>
          <w:tcPr>
            <w:tcW w:w="123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441B2E16"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 xml:space="preserve">TBD </w:t>
            </w:r>
          </w:p>
        </w:tc>
        <w:tc>
          <w:tcPr>
            <w:tcW w:w="1149"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61C3D490"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TBD</w:t>
            </w:r>
          </w:p>
        </w:tc>
        <w:tc>
          <w:tcPr>
            <w:tcW w:w="106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30BE7899"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2.0</w:t>
            </w:r>
          </w:p>
        </w:tc>
        <w:tc>
          <w:tcPr>
            <w:tcW w:w="115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62548B8"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TBD</w:t>
            </w:r>
          </w:p>
        </w:tc>
      </w:tr>
      <w:tr w:rsidR="00981131" w:rsidRPr="00981131" w14:paraId="7483085C" w14:textId="77777777" w:rsidTr="00981131">
        <w:trPr>
          <w:trHeight w:val="174"/>
        </w:trPr>
        <w:tc>
          <w:tcPr>
            <w:tcW w:w="481"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18DBDFCD"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b/>
                <w:color w:val="FFFFFF" w:themeColor="light1"/>
                <w:sz w:val="18"/>
                <w:szCs w:val="18"/>
                <w14:ligatures w14:val="none"/>
              </w:rPr>
              <w:t>8.</w:t>
            </w:r>
          </w:p>
        </w:tc>
        <w:tc>
          <w:tcPr>
            <w:tcW w:w="178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46258B45" w14:textId="77777777" w:rsidR="00981131" w:rsidRPr="00981131" w:rsidRDefault="00981131" w:rsidP="00981131">
            <w:pPr>
              <w:spacing w:after="0" w:line="256" w:lineRule="auto"/>
              <w:jc w:val="both"/>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CFPP Paiton Unit 9</w:t>
            </w:r>
          </w:p>
        </w:tc>
        <w:tc>
          <w:tcPr>
            <w:tcW w:w="107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295CC111"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5.67</w:t>
            </w:r>
          </w:p>
        </w:tc>
        <w:tc>
          <w:tcPr>
            <w:tcW w:w="123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66676B56"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4.73</w:t>
            </w:r>
          </w:p>
        </w:tc>
        <w:tc>
          <w:tcPr>
            <w:tcW w:w="114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288DAAFE"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3.67</w:t>
            </w:r>
          </w:p>
        </w:tc>
        <w:tc>
          <w:tcPr>
            <w:tcW w:w="106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5DE5A990"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0.6</w:t>
            </w:r>
          </w:p>
        </w:tc>
        <w:tc>
          <w:tcPr>
            <w:tcW w:w="11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4EA6EA9A"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180</w:t>
            </w:r>
          </w:p>
        </w:tc>
      </w:tr>
      <w:tr w:rsidR="00981131" w:rsidRPr="00981131" w14:paraId="0FC617FC" w14:textId="77777777" w:rsidTr="00981131">
        <w:trPr>
          <w:trHeight w:val="174"/>
        </w:trPr>
        <w:tc>
          <w:tcPr>
            <w:tcW w:w="481"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61E49945"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b/>
                <w:color w:val="FFFFFF" w:themeColor="light1"/>
                <w:sz w:val="18"/>
                <w:szCs w:val="18"/>
                <w14:ligatures w14:val="none"/>
              </w:rPr>
              <w:t>9.</w:t>
            </w:r>
          </w:p>
        </w:tc>
        <w:tc>
          <w:tcPr>
            <w:tcW w:w="178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9D8E2FB" w14:textId="77777777" w:rsidR="00981131" w:rsidRPr="00981131" w:rsidRDefault="00981131" w:rsidP="00981131">
            <w:pPr>
              <w:spacing w:after="0" w:line="256" w:lineRule="auto"/>
              <w:jc w:val="both"/>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 xml:space="preserve">CFPP </w:t>
            </w:r>
            <w:proofErr w:type="spellStart"/>
            <w:r w:rsidRPr="00981131">
              <w:rPr>
                <w:rFonts w:ascii="Calibri" w:eastAsia="Times New Roman" w:hAnsi="Calibri" w:cs="Calibri"/>
                <w:color w:val="000000" w:themeColor="dark1"/>
                <w:sz w:val="18"/>
                <w:szCs w:val="18"/>
                <w14:ligatures w14:val="none"/>
              </w:rPr>
              <w:t>Pacitan</w:t>
            </w:r>
            <w:proofErr w:type="spellEnd"/>
            <w:r w:rsidRPr="00981131">
              <w:rPr>
                <w:rFonts w:ascii="Calibri" w:eastAsia="Times New Roman" w:hAnsi="Calibri" w:cs="Calibri"/>
                <w:color w:val="000000" w:themeColor="dark1"/>
                <w:sz w:val="18"/>
                <w:szCs w:val="18"/>
                <w14:ligatures w14:val="none"/>
              </w:rPr>
              <w:t xml:space="preserve"> </w:t>
            </w:r>
          </w:p>
        </w:tc>
        <w:tc>
          <w:tcPr>
            <w:tcW w:w="107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308874C7"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7.06</w:t>
            </w:r>
          </w:p>
        </w:tc>
        <w:tc>
          <w:tcPr>
            <w:tcW w:w="123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7DF4B59B"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4.41</w:t>
            </w:r>
          </w:p>
        </w:tc>
        <w:tc>
          <w:tcPr>
            <w:tcW w:w="1149"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2FE7E7CE"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1.94</w:t>
            </w:r>
          </w:p>
        </w:tc>
        <w:tc>
          <w:tcPr>
            <w:tcW w:w="106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6EB4A446"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6.9</w:t>
            </w:r>
          </w:p>
        </w:tc>
        <w:tc>
          <w:tcPr>
            <w:tcW w:w="115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230EF47D"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165</w:t>
            </w:r>
          </w:p>
        </w:tc>
      </w:tr>
      <w:tr w:rsidR="00981131" w:rsidRPr="00981131" w14:paraId="037087A5" w14:textId="77777777" w:rsidTr="00981131">
        <w:trPr>
          <w:trHeight w:val="174"/>
        </w:trPr>
        <w:tc>
          <w:tcPr>
            <w:tcW w:w="481"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3D92D758"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b/>
                <w:color w:val="FFFFFF" w:themeColor="light1"/>
                <w:sz w:val="18"/>
                <w:szCs w:val="18"/>
                <w14:ligatures w14:val="none"/>
              </w:rPr>
              <w:t> </w:t>
            </w:r>
          </w:p>
        </w:tc>
        <w:tc>
          <w:tcPr>
            <w:tcW w:w="178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455C18AB"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TOTAL</w:t>
            </w:r>
          </w:p>
        </w:tc>
        <w:tc>
          <w:tcPr>
            <w:tcW w:w="107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792B3FD2"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82.30</w:t>
            </w:r>
          </w:p>
        </w:tc>
        <w:tc>
          <w:tcPr>
            <w:tcW w:w="123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B3C441E"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 </w:t>
            </w:r>
          </w:p>
        </w:tc>
        <w:tc>
          <w:tcPr>
            <w:tcW w:w="114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220DEADF"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49.51</w:t>
            </w:r>
          </w:p>
        </w:tc>
        <w:tc>
          <w:tcPr>
            <w:tcW w:w="106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AF83ACA"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 </w:t>
            </w:r>
          </w:p>
        </w:tc>
        <w:tc>
          <w:tcPr>
            <w:tcW w:w="11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6FF41FB0" w14:textId="77777777" w:rsidR="00981131" w:rsidRPr="00981131" w:rsidRDefault="00981131" w:rsidP="00981131">
            <w:pPr>
              <w:spacing w:after="0" w:line="256" w:lineRule="auto"/>
              <w:jc w:val="center"/>
              <w:rPr>
                <w:rFonts w:ascii="Arial" w:eastAsia="Times New Roman" w:hAnsi="Arial" w:cs="Arial"/>
                <w:kern w:val="0"/>
                <w:sz w:val="36"/>
                <w:szCs w:val="36"/>
                <w14:ligatures w14:val="none"/>
              </w:rPr>
            </w:pPr>
            <w:r w:rsidRPr="00981131">
              <w:rPr>
                <w:rFonts w:ascii="Calibri" w:eastAsia="Times New Roman" w:hAnsi="Calibri" w:cs="Calibri"/>
                <w:color w:val="000000" w:themeColor="dark1"/>
                <w:sz w:val="18"/>
                <w:szCs w:val="18"/>
                <w14:ligatures w14:val="none"/>
              </w:rPr>
              <w:t> </w:t>
            </w:r>
          </w:p>
        </w:tc>
      </w:tr>
    </w:tbl>
    <w:p w14:paraId="21508C4F" w14:textId="77777777" w:rsidR="00A00719" w:rsidRPr="00655D79" w:rsidRDefault="00A00719" w:rsidP="00A00719">
      <w:pPr>
        <w:pStyle w:val="ListParagraph"/>
        <w:ind w:left="1080"/>
        <w:jc w:val="both"/>
        <w:rPr>
          <w:b/>
          <w:bCs/>
        </w:rPr>
      </w:pPr>
    </w:p>
    <w:p w14:paraId="4EFD6740" w14:textId="23BF1141" w:rsidR="00D312F0" w:rsidRDefault="00981131" w:rsidP="00981131">
      <w:pPr>
        <w:pStyle w:val="ListParagraph"/>
        <w:numPr>
          <w:ilvl w:val="0"/>
          <w:numId w:val="35"/>
        </w:numPr>
        <w:jc w:val="both"/>
      </w:pPr>
      <w:r>
        <w:t>This green hydrogen plant development</w:t>
      </w:r>
      <w:r w:rsidR="001A1D5D">
        <w:t xml:space="preserve"> is intended to show the readiness of Indonesia to enter the hydrogen market. Current</w:t>
      </w:r>
      <w:r w:rsidR="004F2298">
        <w:t xml:space="preserve">ly, the Hydrogen Refueling station is under construction as the </w:t>
      </w:r>
      <w:proofErr w:type="spellStart"/>
      <w:r w:rsidR="004F2298">
        <w:t>offtaker</w:t>
      </w:r>
      <w:proofErr w:type="spellEnd"/>
      <w:r w:rsidR="004F2298">
        <w:t xml:space="preserve"> for the green hydrogen produced from the CCGT. </w:t>
      </w:r>
      <w:r w:rsidR="004C2012">
        <w:t xml:space="preserve">Initial consumers of the hydrogen refueling station will be government cars. </w:t>
      </w:r>
    </w:p>
    <w:p w14:paraId="4854F68E" w14:textId="77777777" w:rsidR="00952325" w:rsidRDefault="00952325" w:rsidP="003534CA">
      <w:pPr>
        <w:ind w:left="360"/>
        <w:jc w:val="both"/>
        <w:rPr>
          <w:b/>
          <w:bCs/>
        </w:rPr>
      </w:pPr>
    </w:p>
    <w:p w14:paraId="3D2BAB6E" w14:textId="7B42AF88" w:rsidR="00D312F0" w:rsidRDefault="003534CA" w:rsidP="003534CA">
      <w:pPr>
        <w:ind w:left="360"/>
        <w:jc w:val="both"/>
        <w:rPr>
          <w:b/>
          <w:bCs/>
        </w:rPr>
      </w:pPr>
      <w:r w:rsidRPr="003534CA">
        <w:rPr>
          <w:b/>
          <w:bCs/>
        </w:rPr>
        <w:lastRenderedPageBreak/>
        <w:t>TRANSPORT</w:t>
      </w:r>
    </w:p>
    <w:p w14:paraId="7B5FC794" w14:textId="77777777" w:rsidR="00952325" w:rsidRPr="00952325" w:rsidRDefault="00952325" w:rsidP="00952325">
      <w:pPr>
        <w:numPr>
          <w:ilvl w:val="0"/>
          <w:numId w:val="36"/>
        </w:numPr>
        <w:jc w:val="both"/>
      </w:pPr>
      <w:r w:rsidRPr="00952325">
        <w:t xml:space="preserve">EV target in 2030 is 2.2 million 4-wheeler (8% of car stocks) and 13.47 million 2-wheeler in 2030 (20% of the motorbike stocks). In 2060 </w:t>
      </w:r>
      <w:proofErr w:type="gramStart"/>
      <w:r w:rsidRPr="00952325">
        <w:t>target</w:t>
      </w:r>
      <w:proofErr w:type="gramEnd"/>
      <w:r w:rsidRPr="00952325">
        <w:t xml:space="preserve"> is 65 million 4-</w:t>
      </w:r>
      <w:proofErr w:type="gramStart"/>
      <w:r w:rsidRPr="00952325">
        <w:t>wheeler  (</w:t>
      </w:r>
      <w:proofErr w:type="gramEnd"/>
      <w:r w:rsidRPr="00952325">
        <w:t xml:space="preserve">90% of car stocks) and 175 million 2-wheeler (80% of the stocks). There is no specific target for EV Bus and EV Truck, because they will be concentrated </w:t>
      </w:r>
      <w:proofErr w:type="gramStart"/>
      <w:r w:rsidRPr="00952325">
        <w:t>to</w:t>
      </w:r>
      <w:proofErr w:type="gramEnd"/>
      <w:r w:rsidRPr="00952325">
        <w:t xml:space="preserve"> biofuel utilization.</w:t>
      </w:r>
    </w:p>
    <w:p w14:paraId="24788110" w14:textId="77777777" w:rsidR="00952325" w:rsidRPr="00952325" w:rsidRDefault="00952325" w:rsidP="00952325">
      <w:pPr>
        <w:numPr>
          <w:ilvl w:val="0"/>
          <w:numId w:val="36"/>
        </w:numPr>
        <w:jc w:val="both"/>
      </w:pPr>
      <w:r w:rsidRPr="00952325">
        <w:t xml:space="preserve">Energy sector (Transport, industry and power) are expected to reduce emission to 1300 ton CO2 equivalent by 2030 (358 million ton CO2 reduction from BaU) </w:t>
      </w:r>
      <w:proofErr w:type="gramStart"/>
      <w:r w:rsidRPr="00952325">
        <w:t>and  129</w:t>
      </w:r>
      <w:proofErr w:type="gramEnd"/>
      <w:r w:rsidRPr="00952325">
        <w:t xml:space="preserve"> </w:t>
      </w:r>
      <w:proofErr w:type="spellStart"/>
      <w:r w:rsidRPr="00952325">
        <w:t>Mton</w:t>
      </w:r>
      <w:proofErr w:type="spellEnd"/>
      <w:r w:rsidRPr="00952325">
        <w:t xml:space="preserve"> CO2 in 2060. From the total </w:t>
      </w:r>
      <w:proofErr w:type="gramStart"/>
      <w:r w:rsidRPr="00952325">
        <w:t>358 million ton</w:t>
      </w:r>
      <w:proofErr w:type="gramEnd"/>
      <w:r w:rsidRPr="00952325">
        <w:t xml:space="preserve"> CO2 reduction target in 2030, transportation sector is expected to contribute as much as 72.2 million ton CO2 equivalent emission reduction. </w:t>
      </w:r>
    </w:p>
    <w:p w14:paraId="3DFC05E0" w14:textId="77777777" w:rsidR="00952325" w:rsidRPr="00952325" w:rsidRDefault="00952325" w:rsidP="00952325">
      <w:pPr>
        <w:numPr>
          <w:ilvl w:val="0"/>
          <w:numId w:val="36"/>
        </w:numPr>
        <w:jc w:val="both"/>
      </w:pPr>
      <w:r w:rsidRPr="00952325">
        <w:t xml:space="preserve">In 2060, emission target for transportation sector shall be </w:t>
      </w:r>
      <w:proofErr w:type="gramStart"/>
      <w:r w:rsidRPr="00952325">
        <w:t>52 ton</w:t>
      </w:r>
      <w:proofErr w:type="gramEnd"/>
      <w:r w:rsidRPr="00952325">
        <w:t xml:space="preserve"> CO2 eq. </w:t>
      </w:r>
    </w:p>
    <w:p w14:paraId="087A2BA9" w14:textId="77777777" w:rsidR="00952325" w:rsidRPr="00952325" w:rsidRDefault="00952325" w:rsidP="00952325">
      <w:pPr>
        <w:numPr>
          <w:ilvl w:val="0"/>
          <w:numId w:val="36"/>
        </w:numPr>
        <w:jc w:val="both"/>
      </w:pPr>
      <w:r w:rsidRPr="00952325">
        <w:rPr>
          <w:lang w:val="en-AU"/>
        </w:rPr>
        <w:t>Commercial hydrogen utilization at the transportation sector will start in 2031.</w:t>
      </w:r>
      <w:r w:rsidRPr="00952325">
        <w:t xml:space="preserve"> </w:t>
      </w:r>
      <w:r w:rsidRPr="00952325">
        <w:rPr>
          <w:lang w:val="en-AU"/>
        </w:rPr>
        <w:t>By 2060, ammonia and hydrogen cover half of domestic shipping fuel demand and hydrogen accounts for 7% of road transport, particularly for trucks.</w:t>
      </w:r>
    </w:p>
    <w:p w14:paraId="51E9983C" w14:textId="77777777" w:rsidR="00952325" w:rsidRPr="00952325" w:rsidRDefault="00952325" w:rsidP="00952325">
      <w:pPr>
        <w:numPr>
          <w:ilvl w:val="0"/>
          <w:numId w:val="36"/>
        </w:numPr>
        <w:jc w:val="both"/>
      </w:pPr>
      <w:r w:rsidRPr="00952325">
        <w:t xml:space="preserve">Biodiesel blending for </w:t>
      </w:r>
      <w:proofErr w:type="gramStart"/>
      <w:r w:rsidRPr="00952325">
        <w:t>industrial</w:t>
      </w:r>
      <w:proofErr w:type="gramEnd"/>
      <w:r w:rsidRPr="00952325">
        <w:t xml:space="preserve"> and transportation </w:t>
      </w:r>
      <w:proofErr w:type="gramStart"/>
      <w:r w:rsidRPr="00952325">
        <w:t>start</w:t>
      </w:r>
      <w:proofErr w:type="gramEnd"/>
      <w:r w:rsidRPr="00952325">
        <w:t xml:space="preserve"> from 2026 will be 40% of the mix, and shall be maintained minimum in that level until 2060. Currently Indonesia is implementing Biodiesel B-35 blend and under trial of blending B40. </w:t>
      </w:r>
    </w:p>
    <w:p w14:paraId="09820539" w14:textId="77777777" w:rsidR="00952325" w:rsidRPr="00130A8A" w:rsidRDefault="00952325" w:rsidP="00952325">
      <w:pPr>
        <w:numPr>
          <w:ilvl w:val="0"/>
          <w:numId w:val="36"/>
        </w:numPr>
        <w:jc w:val="both"/>
      </w:pPr>
      <w:proofErr w:type="spellStart"/>
      <w:r w:rsidRPr="00952325">
        <w:t>Bioavtur</w:t>
      </w:r>
      <w:proofErr w:type="spellEnd"/>
      <w:r w:rsidRPr="00952325">
        <w:t xml:space="preserve"> blend is going to be 2% in 2024, and in 2035 it will be 10%. Current status of </w:t>
      </w:r>
      <w:proofErr w:type="spellStart"/>
      <w:r w:rsidRPr="00952325">
        <w:t>Bioavtur</w:t>
      </w:r>
      <w:proofErr w:type="spellEnd"/>
      <w:r w:rsidRPr="00952325">
        <w:t xml:space="preserve">, Garuda Indonesia has successfully </w:t>
      </w:r>
      <w:proofErr w:type="gramStart"/>
      <w:r w:rsidRPr="00952325">
        <w:t>flew</w:t>
      </w:r>
      <w:proofErr w:type="gramEnd"/>
      <w:r w:rsidRPr="00952325">
        <w:t xml:space="preserve"> with </w:t>
      </w:r>
      <w:proofErr w:type="spellStart"/>
      <w:r w:rsidRPr="00952325">
        <w:t>Bioavtur</w:t>
      </w:r>
      <w:proofErr w:type="spellEnd"/>
      <w:r w:rsidRPr="00952325">
        <w:t xml:space="preserve"> 2.4% and is underway of certification for commercial purpose. In 2060, 55% emission reduction from aviation is targeted by the utilization of </w:t>
      </w:r>
      <w:proofErr w:type="spellStart"/>
      <w:r w:rsidRPr="00952325">
        <w:t>bioavtur</w:t>
      </w:r>
      <w:proofErr w:type="spellEnd"/>
      <w:r w:rsidRPr="00952325">
        <w:t xml:space="preserve">. </w:t>
      </w:r>
    </w:p>
    <w:p w14:paraId="3C3D2233" w14:textId="77777777" w:rsidR="00E636AF" w:rsidRDefault="00E636AF" w:rsidP="00E636AF">
      <w:pPr>
        <w:jc w:val="both"/>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8"/>
        <w:gridCol w:w="3322"/>
      </w:tblGrid>
      <w:tr w:rsidR="00200546" w14:paraId="2CFB5DF2" w14:textId="77777777" w:rsidTr="00200546">
        <w:tc>
          <w:tcPr>
            <w:tcW w:w="4675" w:type="dxa"/>
          </w:tcPr>
          <w:p w14:paraId="7687456B" w14:textId="616693AB" w:rsidR="00E636AF" w:rsidRDefault="00E636AF" w:rsidP="00E636AF">
            <w:pPr>
              <w:jc w:val="both"/>
              <w:rPr>
                <w:b/>
                <w:bCs/>
              </w:rPr>
            </w:pPr>
            <w:r w:rsidRPr="00C6710C">
              <w:rPr>
                <w:b/>
                <w:bCs/>
                <w:noProof/>
              </w:rPr>
              <w:drawing>
                <wp:inline distT="0" distB="0" distL="0" distR="0" wp14:anchorId="373BF9E9" wp14:editId="49E9BDC0">
                  <wp:extent cx="3697356" cy="2207685"/>
                  <wp:effectExtent l="0" t="0" r="0" b="2540"/>
                  <wp:docPr id="5" name="Picture 5" descr="A screenshot of a computer&#10;&#10;Description automatically generated">
                    <a:extLst xmlns:a="http://schemas.openxmlformats.org/drawingml/2006/main">
                      <a:ext uri="{FF2B5EF4-FFF2-40B4-BE49-F238E27FC236}">
                        <a16:creationId xmlns:a16="http://schemas.microsoft.com/office/drawing/2014/main" id="{7173FFB5-1F42-F56C-047A-1C696EC188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7173FFB5-1F42-F56C-047A-1C696EC1883E}"/>
                              </a:ext>
                            </a:extLst>
                          </pic:cNvPr>
                          <pic:cNvPicPr>
                            <a:picLocks noChangeAspect="1"/>
                          </pic:cNvPicPr>
                        </pic:nvPicPr>
                        <pic:blipFill rotWithShape="1">
                          <a:blip r:embed="rId34"/>
                          <a:srcRect l="50812" t="44908" r="27876" b="9847"/>
                          <a:stretch/>
                        </pic:blipFill>
                        <pic:spPr bwMode="auto">
                          <a:xfrm>
                            <a:off x="0" y="0"/>
                            <a:ext cx="3741138" cy="2233827"/>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tbl>
            <w:tblPr>
              <w:tblW w:w="3063" w:type="dxa"/>
              <w:tblCellMar>
                <w:left w:w="0" w:type="dxa"/>
                <w:right w:w="0" w:type="dxa"/>
              </w:tblCellMar>
              <w:tblLook w:val="04A0" w:firstRow="1" w:lastRow="0" w:firstColumn="1" w:lastColumn="0" w:noHBand="0" w:noVBand="1"/>
            </w:tblPr>
            <w:tblGrid>
              <w:gridCol w:w="609"/>
              <w:gridCol w:w="1155"/>
              <w:gridCol w:w="1299"/>
            </w:tblGrid>
            <w:tr w:rsidR="00200546" w:rsidRPr="00200546" w14:paraId="2DA70B1A" w14:textId="77777777" w:rsidTr="00200546">
              <w:trPr>
                <w:trHeight w:val="247"/>
              </w:trPr>
              <w:tc>
                <w:tcPr>
                  <w:tcW w:w="609"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32FBFC8F" w14:textId="77777777" w:rsidR="00200546" w:rsidRPr="00200546" w:rsidRDefault="00200546" w:rsidP="00200546">
                  <w:pPr>
                    <w:spacing w:after="0" w:line="240" w:lineRule="auto"/>
                    <w:jc w:val="both"/>
                    <w:rPr>
                      <w:sz w:val="16"/>
                      <w:szCs w:val="16"/>
                    </w:rPr>
                  </w:pPr>
                  <w:r w:rsidRPr="00200546">
                    <w:rPr>
                      <w:sz w:val="16"/>
                      <w:szCs w:val="16"/>
                    </w:rPr>
                    <w:t>Year</w:t>
                  </w:r>
                </w:p>
              </w:tc>
              <w:tc>
                <w:tcPr>
                  <w:tcW w:w="1155"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0814D1FE" w14:textId="77777777" w:rsidR="00200546" w:rsidRPr="00200546" w:rsidRDefault="00200546" w:rsidP="00200546">
                  <w:pPr>
                    <w:spacing w:after="0" w:line="240" w:lineRule="auto"/>
                    <w:jc w:val="both"/>
                    <w:rPr>
                      <w:sz w:val="16"/>
                      <w:szCs w:val="16"/>
                    </w:rPr>
                  </w:pPr>
                  <w:r w:rsidRPr="00200546">
                    <w:rPr>
                      <w:sz w:val="16"/>
                      <w:szCs w:val="16"/>
                    </w:rPr>
                    <w:t>E-Car</w:t>
                  </w:r>
                </w:p>
              </w:tc>
              <w:tc>
                <w:tcPr>
                  <w:tcW w:w="1299"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21C8C129" w14:textId="77777777" w:rsidR="00200546" w:rsidRPr="00200546" w:rsidRDefault="00200546" w:rsidP="00200546">
                  <w:pPr>
                    <w:spacing w:after="0" w:line="240" w:lineRule="auto"/>
                    <w:jc w:val="both"/>
                    <w:rPr>
                      <w:sz w:val="16"/>
                      <w:szCs w:val="16"/>
                    </w:rPr>
                  </w:pPr>
                  <w:r w:rsidRPr="00200546">
                    <w:rPr>
                      <w:sz w:val="16"/>
                      <w:szCs w:val="16"/>
                    </w:rPr>
                    <w:t>E-Motorbike</w:t>
                  </w:r>
                </w:p>
              </w:tc>
            </w:tr>
            <w:tr w:rsidR="00200546" w:rsidRPr="00200546" w14:paraId="57F2B322" w14:textId="77777777" w:rsidTr="00200546">
              <w:trPr>
                <w:trHeight w:val="247"/>
              </w:trPr>
              <w:tc>
                <w:tcPr>
                  <w:tcW w:w="609" w:type="dxa"/>
                  <w:tcBorders>
                    <w:top w:val="single" w:sz="24"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7C61A9AD" w14:textId="77777777" w:rsidR="00200546" w:rsidRPr="00200546" w:rsidRDefault="00200546" w:rsidP="00200546">
                  <w:pPr>
                    <w:spacing w:after="0" w:line="240" w:lineRule="auto"/>
                    <w:jc w:val="both"/>
                    <w:rPr>
                      <w:sz w:val="16"/>
                      <w:szCs w:val="16"/>
                    </w:rPr>
                  </w:pPr>
                  <w:r w:rsidRPr="00200546">
                    <w:rPr>
                      <w:sz w:val="16"/>
                      <w:szCs w:val="16"/>
                    </w:rPr>
                    <w:t>2030</w:t>
                  </w:r>
                </w:p>
              </w:tc>
              <w:tc>
                <w:tcPr>
                  <w:tcW w:w="1155"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49B74BC1" w14:textId="77777777" w:rsidR="00200546" w:rsidRPr="00200546" w:rsidRDefault="00200546" w:rsidP="00200546">
                  <w:pPr>
                    <w:spacing w:after="0" w:line="240" w:lineRule="auto"/>
                    <w:jc w:val="both"/>
                    <w:rPr>
                      <w:sz w:val="16"/>
                      <w:szCs w:val="16"/>
                    </w:rPr>
                  </w:pPr>
                  <w:r w:rsidRPr="00200546">
                    <w:rPr>
                      <w:sz w:val="16"/>
                      <w:szCs w:val="16"/>
                    </w:rPr>
                    <w:t xml:space="preserve">2.2 million </w:t>
                  </w:r>
                </w:p>
              </w:tc>
              <w:tc>
                <w:tcPr>
                  <w:tcW w:w="1299"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7E21956" w14:textId="77777777" w:rsidR="00200546" w:rsidRPr="00200546" w:rsidRDefault="00200546" w:rsidP="00200546">
                  <w:pPr>
                    <w:spacing w:after="0" w:line="240" w:lineRule="auto"/>
                    <w:jc w:val="both"/>
                    <w:rPr>
                      <w:sz w:val="16"/>
                      <w:szCs w:val="16"/>
                    </w:rPr>
                  </w:pPr>
                  <w:r w:rsidRPr="00200546">
                    <w:rPr>
                      <w:sz w:val="16"/>
                      <w:szCs w:val="16"/>
                    </w:rPr>
                    <w:t xml:space="preserve">13.47 million </w:t>
                  </w:r>
                </w:p>
              </w:tc>
            </w:tr>
            <w:tr w:rsidR="00200546" w:rsidRPr="00200546" w14:paraId="33BCD173" w14:textId="77777777" w:rsidTr="00200546">
              <w:trPr>
                <w:trHeight w:val="247"/>
              </w:trPr>
              <w:tc>
                <w:tcPr>
                  <w:tcW w:w="609"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14CF16B7" w14:textId="77777777" w:rsidR="00200546" w:rsidRPr="00200546" w:rsidRDefault="00200546" w:rsidP="00200546">
                  <w:pPr>
                    <w:spacing w:after="0" w:line="240" w:lineRule="auto"/>
                    <w:jc w:val="both"/>
                    <w:rPr>
                      <w:sz w:val="16"/>
                      <w:szCs w:val="16"/>
                    </w:rPr>
                  </w:pPr>
                  <w:r w:rsidRPr="00200546">
                    <w:rPr>
                      <w:sz w:val="16"/>
                      <w:szCs w:val="16"/>
                    </w:rPr>
                    <w:t>2035</w:t>
                  </w:r>
                </w:p>
              </w:tc>
              <w:tc>
                <w:tcPr>
                  <w:tcW w:w="115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67A72B84" w14:textId="77777777" w:rsidR="00200546" w:rsidRPr="00200546" w:rsidRDefault="00200546" w:rsidP="00200546">
                  <w:pPr>
                    <w:spacing w:after="0" w:line="240" w:lineRule="auto"/>
                    <w:jc w:val="both"/>
                    <w:rPr>
                      <w:sz w:val="16"/>
                      <w:szCs w:val="16"/>
                    </w:rPr>
                  </w:pPr>
                  <w:r w:rsidRPr="00200546">
                    <w:rPr>
                      <w:sz w:val="16"/>
                      <w:szCs w:val="16"/>
                    </w:rPr>
                    <w:t xml:space="preserve">9.3 million </w:t>
                  </w:r>
                </w:p>
              </w:tc>
              <w:tc>
                <w:tcPr>
                  <w:tcW w:w="129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133D5A45" w14:textId="77777777" w:rsidR="00200546" w:rsidRPr="00200546" w:rsidRDefault="00200546" w:rsidP="00200546">
                  <w:pPr>
                    <w:spacing w:after="0" w:line="240" w:lineRule="auto"/>
                    <w:jc w:val="both"/>
                    <w:rPr>
                      <w:sz w:val="16"/>
                      <w:szCs w:val="16"/>
                    </w:rPr>
                  </w:pPr>
                  <w:r w:rsidRPr="00200546">
                    <w:rPr>
                      <w:sz w:val="16"/>
                      <w:szCs w:val="16"/>
                    </w:rPr>
                    <w:t xml:space="preserve">51 million </w:t>
                  </w:r>
                </w:p>
              </w:tc>
            </w:tr>
            <w:tr w:rsidR="00200546" w:rsidRPr="00200546" w14:paraId="6570E120" w14:textId="77777777" w:rsidTr="00200546">
              <w:trPr>
                <w:trHeight w:val="247"/>
              </w:trPr>
              <w:tc>
                <w:tcPr>
                  <w:tcW w:w="609"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6DBBEE15" w14:textId="77777777" w:rsidR="00200546" w:rsidRPr="00200546" w:rsidRDefault="00200546" w:rsidP="00200546">
                  <w:pPr>
                    <w:spacing w:after="0" w:line="240" w:lineRule="auto"/>
                    <w:jc w:val="both"/>
                    <w:rPr>
                      <w:sz w:val="16"/>
                      <w:szCs w:val="16"/>
                    </w:rPr>
                  </w:pPr>
                  <w:r w:rsidRPr="00200546">
                    <w:rPr>
                      <w:sz w:val="16"/>
                      <w:szCs w:val="16"/>
                    </w:rPr>
                    <w:t>2040</w:t>
                  </w:r>
                </w:p>
              </w:tc>
              <w:tc>
                <w:tcPr>
                  <w:tcW w:w="115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5DA99C81" w14:textId="77777777" w:rsidR="00200546" w:rsidRPr="00200546" w:rsidRDefault="00200546" w:rsidP="00200546">
                  <w:pPr>
                    <w:spacing w:after="0" w:line="240" w:lineRule="auto"/>
                    <w:jc w:val="both"/>
                    <w:rPr>
                      <w:sz w:val="16"/>
                      <w:szCs w:val="16"/>
                    </w:rPr>
                  </w:pPr>
                  <w:r w:rsidRPr="00200546">
                    <w:rPr>
                      <w:sz w:val="16"/>
                      <w:szCs w:val="16"/>
                    </w:rPr>
                    <w:t xml:space="preserve">23 million </w:t>
                  </w:r>
                </w:p>
              </w:tc>
              <w:tc>
                <w:tcPr>
                  <w:tcW w:w="1299"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4EE5EAE3" w14:textId="77777777" w:rsidR="00200546" w:rsidRPr="00200546" w:rsidRDefault="00200546" w:rsidP="00200546">
                  <w:pPr>
                    <w:spacing w:after="0" w:line="240" w:lineRule="auto"/>
                    <w:jc w:val="both"/>
                    <w:rPr>
                      <w:sz w:val="16"/>
                      <w:szCs w:val="16"/>
                    </w:rPr>
                  </w:pPr>
                  <w:r w:rsidRPr="00200546">
                    <w:rPr>
                      <w:sz w:val="16"/>
                      <w:szCs w:val="16"/>
                    </w:rPr>
                    <w:t xml:space="preserve">101 million </w:t>
                  </w:r>
                </w:p>
              </w:tc>
            </w:tr>
            <w:tr w:rsidR="00200546" w:rsidRPr="00200546" w14:paraId="25641183" w14:textId="77777777" w:rsidTr="00200546">
              <w:trPr>
                <w:trHeight w:val="247"/>
              </w:trPr>
              <w:tc>
                <w:tcPr>
                  <w:tcW w:w="609"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36798096" w14:textId="77777777" w:rsidR="00200546" w:rsidRPr="00200546" w:rsidRDefault="00200546" w:rsidP="00200546">
                  <w:pPr>
                    <w:spacing w:after="0" w:line="240" w:lineRule="auto"/>
                    <w:jc w:val="both"/>
                    <w:rPr>
                      <w:sz w:val="16"/>
                      <w:szCs w:val="16"/>
                    </w:rPr>
                  </w:pPr>
                  <w:r w:rsidRPr="00200546">
                    <w:rPr>
                      <w:sz w:val="16"/>
                      <w:szCs w:val="16"/>
                    </w:rPr>
                    <w:t>2050</w:t>
                  </w:r>
                </w:p>
              </w:tc>
              <w:tc>
                <w:tcPr>
                  <w:tcW w:w="115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6E46CCE9" w14:textId="77777777" w:rsidR="00200546" w:rsidRPr="00200546" w:rsidRDefault="00200546" w:rsidP="00200546">
                  <w:pPr>
                    <w:spacing w:after="0" w:line="240" w:lineRule="auto"/>
                    <w:jc w:val="both"/>
                    <w:rPr>
                      <w:sz w:val="16"/>
                      <w:szCs w:val="16"/>
                    </w:rPr>
                  </w:pPr>
                  <w:r w:rsidRPr="00200546">
                    <w:rPr>
                      <w:sz w:val="16"/>
                      <w:szCs w:val="16"/>
                    </w:rPr>
                    <w:t xml:space="preserve">50.2 million </w:t>
                  </w:r>
                </w:p>
              </w:tc>
              <w:tc>
                <w:tcPr>
                  <w:tcW w:w="129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2D2FFF5B" w14:textId="77777777" w:rsidR="00200546" w:rsidRPr="00200546" w:rsidRDefault="00200546" w:rsidP="00200546">
                  <w:pPr>
                    <w:spacing w:after="0" w:line="240" w:lineRule="auto"/>
                    <w:jc w:val="both"/>
                    <w:rPr>
                      <w:sz w:val="16"/>
                      <w:szCs w:val="16"/>
                    </w:rPr>
                  </w:pPr>
                  <w:r w:rsidRPr="00200546">
                    <w:rPr>
                      <w:sz w:val="16"/>
                      <w:szCs w:val="16"/>
                    </w:rPr>
                    <w:t xml:space="preserve">163 million </w:t>
                  </w:r>
                </w:p>
              </w:tc>
            </w:tr>
            <w:tr w:rsidR="00200546" w:rsidRPr="00200546" w14:paraId="77065C9F" w14:textId="77777777" w:rsidTr="00200546">
              <w:trPr>
                <w:trHeight w:val="247"/>
              </w:trPr>
              <w:tc>
                <w:tcPr>
                  <w:tcW w:w="609"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0B00A510" w14:textId="77777777" w:rsidR="00200546" w:rsidRPr="00200546" w:rsidRDefault="00200546" w:rsidP="00200546">
                  <w:pPr>
                    <w:spacing w:after="0" w:line="240" w:lineRule="auto"/>
                    <w:jc w:val="both"/>
                    <w:rPr>
                      <w:sz w:val="16"/>
                      <w:szCs w:val="16"/>
                    </w:rPr>
                  </w:pPr>
                  <w:r w:rsidRPr="00200546">
                    <w:rPr>
                      <w:sz w:val="16"/>
                      <w:szCs w:val="16"/>
                    </w:rPr>
                    <w:t>2060</w:t>
                  </w:r>
                </w:p>
              </w:tc>
              <w:tc>
                <w:tcPr>
                  <w:tcW w:w="115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32C8FB74" w14:textId="77777777" w:rsidR="00200546" w:rsidRPr="00200546" w:rsidRDefault="00200546" w:rsidP="00200546">
                  <w:pPr>
                    <w:spacing w:after="0" w:line="240" w:lineRule="auto"/>
                    <w:jc w:val="both"/>
                    <w:rPr>
                      <w:sz w:val="16"/>
                      <w:szCs w:val="16"/>
                    </w:rPr>
                  </w:pPr>
                  <w:r w:rsidRPr="00200546">
                    <w:rPr>
                      <w:sz w:val="16"/>
                      <w:szCs w:val="16"/>
                    </w:rPr>
                    <w:t xml:space="preserve">65 million </w:t>
                  </w:r>
                </w:p>
              </w:tc>
              <w:tc>
                <w:tcPr>
                  <w:tcW w:w="1299"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63636429" w14:textId="77777777" w:rsidR="00200546" w:rsidRPr="00200546" w:rsidRDefault="00200546" w:rsidP="00200546">
                  <w:pPr>
                    <w:spacing w:after="0" w:line="240" w:lineRule="auto"/>
                    <w:jc w:val="both"/>
                    <w:rPr>
                      <w:sz w:val="16"/>
                      <w:szCs w:val="16"/>
                    </w:rPr>
                  </w:pPr>
                  <w:r w:rsidRPr="00200546">
                    <w:rPr>
                      <w:sz w:val="16"/>
                      <w:szCs w:val="16"/>
                    </w:rPr>
                    <w:t xml:space="preserve">175 million </w:t>
                  </w:r>
                </w:p>
              </w:tc>
            </w:tr>
          </w:tbl>
          <w:p w14:paraId="3E7F1953" w14:textId="77777777" w:rsidR="00E636AF" w:rsidRDefault="00E636AF" w:rsidP="00E636AF">
            <w:pPr>
              <w:jc w:val="both"/>
              <w:rPr>
                <w:b/>
                <w:bCs/>
              </w:rPr>
            </w:pPr>
          </w:p>
        </w:tc>
      </w:tr>
    </w:tbl>
    <w:p w14:paraId="45A2BF1E" w14:textId="77777777" w:rsidR="00E636AF" w:rsidRDefault="00E636AF" w:rsidP="00E636AF">
      <w:pPr>
        <w:jc w:val="both"/>
        <w:rPr>
          <w:b/>
          <w:bCs/>
        </w:rPr>
      </w:pPr>
    </w:p>
    <w:p w14:paraId="5AC092D5" w14:textId="14321FA4" w:rsidR="002012FB" w:rsidRDefault="00A12B55" w:rsidP="00C6710C">
      <w:pPr>
        <w:jc w:val="both"/>
        <w:rPr>
          <w:b/>
          <w:bCs/>
        </w:rPr>
      </w:pPr>
      <w:r>
        <w:rPr>
          <w:b/>
          <w:bCs/>
        </w:rPr>
        <w:tab/>
      </w:r>
      <w:r>
        <w:rPr>
          <w:b/>
          <w:bCs/>
        </w:rPr>
        <w:tab/>
      </w:r>
      <w:r w:rsidR="002012FB">
        <w:rPr>
          <w:b/>
          <w:bCs/>
        </w:rPr>
        <w:t xml:space="preserve">Road Map of Biofuel Implementation </w:t>
      </w:r>
    </w:p>
    <w:tbl>
      <w:tblPr>
        <w:tblW w:w="8563" w:type="dxa"/>
        <w:tblCellMar>
          <w:left w:w="0" w:type="dxa"/>
          <w:right w:w="0" w:type="dxa"/>
        </w:tblCellMar>
        <w:tblLook w:val="0600" w:firstRow="0" w:lastRow="0" w:firstColumn="0" w:lastColumn="0" w:noHBand="1" w:noVBand="1"/>
      </w:tblPr>
      <w:tblGrid>
        <w:gridCol w:w="1736"/>
        <w:gridCol w:w="526"/>
        <w:gridCol w:w="526"/>
        <w:gridCol w:w="525"/>
        <w:gridCol w:w="525"/>
        <w:gridCol w:w="525"/>
        <w:gridCol w:w="525"/>
        <w:gridCol w:w="525"/>
        <w:gridCol w:w="525"/>
        <w:gridCol w:w="525"/>
        <w:gridCol w:w="525"/>
        <w:gridCol w:w="525"/>
        <w:gridCol w:w="525"/>
        <w:gridCol w:w="525"/>
      </w:tblGrid>
      <w:tr w:rsidR="002012FB" w:rsidRPr="002012FB" w14:paraId="7097C7D3" w14:textId="77777777" w:rsidTr="002012FB">
        <w:trPr>
          <w:trHeight w:val="157"/>
        </w:trPr>
        <w:tc>
          <w:tcPr>
            <w:tcW w:w="1736" w:type="dxa"/>
            <w:tcBorders>
              <w:top w:val="single" w:sz="8" w:space="0" w:color="000000"/>
              <w:left w:val="nil"/>
              <w:bottom w:val="single" w:sz="8" w:space="0" w:color="000000"/>
              <w:right w:val="dotted" w:sz="4" w:space="0" w:color="000000"/>
            </w:tcBorders>
            <w:shd w:val="clear" w:color="auto" w:fill="D9D9D9"/>
            <w:tcMar>
              <w:top w:w="10" w:type="dxa"/>
              <w:left w:w="10" w:type="dxa"/>
              <w:bottom w:w="0" w:type="dxa"/>
              <w:right w:w="10" w:type="dxa"/>
            </w:tcMar>
            <w:vAlign w:val="bottom"/>
            <w:hideMark/>
          </w:tcPr>
          <w:p w14:paraId="28CDE64C" w14:textId="77777777" w:rsidR="002012FB" w:rsidRPr="002012FB" w:rsidRDefault="002012FB" w:rsidP="002012FB">
            <w:pPr>
              <w:jc w:val="both"/>
              <w:rPr>
                <w:b/>
                <w:bCs/>
                <w:sz w:val="16"/>
                <w:szCs w:val="16"/>
              </w:rPr>
            </w:pPr>
            <w:r w:rsidRPr="002012FB">
              <w:rPr>
                <w:b/>
                <w:bCs/>
                <w:sz w:val="16"/>
                <w:szCs w:val="16"/>
              </w:rPr>
              <w:t xml:space="preserve">Type of fuel </w:t>
            </w:r>
          </w:p>
        </w:tc>
        <w:tc>
          <w:tcPr>
            <w:tcW w:w="526" w:type="dxa"/>
            <w:tcBorders>
              <w:top w:val="single" w:sz="8" w:space="0" w:color="000000"/>
              <w:left w:val="dotted" w:sz="4" w:space="0" w:color="000000"/>
              <w:bottom w:val="single" w:sz="8" w:space="0" w:color="000000"/>
              <w:right w:val="dotted" w:sz="4" w:space="0" w:color="000000"/>
            </w:tcBorders>
            <w:shd w:val="clear" w:color="auto" w:fill="D9D9D9"/>
            <w:tcMar>
              <w:top w:w="10" w:type="dxa"/>
              <w:left w:w="10" w:type="dxa"/>
              <w:bottom w:w="0" w:type="dxa"/>
              <w:right w:w="10" w:type="dxa"/>
            </w:tcMar>
            <w:vAlign w:val="bottom"/>
            <w:hideMark/>
          </w:tcPr>
          <w:p w14:paraId="7E08C12E" w14:textId="77777777" w:rsidR="002012FB" w:rsidRPr="002012FB" w:rsidRDefault="002012FB" w:rsidP="002012FB">
            <w:pPr>
              <w:jc w:val="both"/>
              <w:rPr>
                <w:b/>
                <w:bCs/>
                <w:sz w:val="16"/>
                <w:szCs w:val="16"/>
              </w:rPr>
            </w:pPr>
            <w:r w:rsidRPr="002012FB">
              <w:rPr>
                <w:b/>
                <w:bCs/>
                <w:sz w:val="16"/>
                <w:szCs w:val="16"/>
              </w:rPr>
              <w:t>2023</w:t>
            </w:r>
          </w:p>
        </w:tc>
        <w:tc>
          <w:tcPr>
            <w:tcW w:w="526" w:type="dxa"/>
            <w:tcBorders>
              <w:top w:val="single" w:sz="8" w:space="0" w:color="000000"/>
              <w:left w:val="dotted" w:sz="4" w:space="0" w:color="000000"/>
              <w:bottom w:val="single" w:sz="8" w:space="0" w:color="000000"/>
              <w:right w:val="dotted" w:sz="4" w:space="0" w:color="000000"/>
            </w:tcBorders>
            <w:shd w:val="clear" w:color="auto" w:fill="D9D9D9"/>
            <w:tcMar>
              <w:top w:w="10" w:type="dxa"/>
              <w:left w:w="10" w:type="dxa"/>
              <w:bottom w:w="0" w:type="dxa"/>
              <w:right w:w="10" w:type="dxa"/>
            </w:tcMar>
            <w:vAlign w:val="bottom"/>
            <w:hideMark/>
          </w:tcPr>
          <w:p w14:paraId="30E7FE2B" w14:textId="77777777" w:rsidR="002012FB" w:rsidRPr="002012FB" w:rsidRDefault="002012FB" w:rsidP="002012FB">
            <w:pPr>
              <w:jc w:val="both"/>
              <w:rPr>
                <w:b/>
                <w:bCs/>
                <w:sz w:val="16"/>
                <w:szCs w:val="16"/>
              </w:rPr>
            </w:pPr>
            <w:r w:rsidRPr="002012FB">
              <w:rPr>
                <w:b/>
                <w:bCs/>
                <w:sz w:val="16"/>
                <w:szCs w:val="16"/>
              </w:rPr>
              <w:t>2024</w:t>
            </w:r>
          </w:p>
        </w:tc>
        <w:tc>
          <w:tcPr>
            <w:tcW w:w="525" w:type="dxa"/>
            <w:tcBorders>
              <w:top w:val="single" w:sz="8" w:space="0" w:color="000000"/>
              <w:left w:val="dotted" w:sz="4" w:space="0" w:color="000000"/>
              <w:bottom w:val="single" w:sz="8" w:space="0" w:color="000000"/>
              <w:right w:val="dotted" w:sz="4" w:space="0" w:color="000000"/>
            </w:tcBorders>
            <w:shd w:val="clear" w:color="auto" w:fill="D9D9D9"/>
            <w:tcMar>
              <w:top w:w="10" w:type="dxa"/>
              <w:left w:w="10" w:type="dxa"/>
              <w:bottom w:w="0" w:type="dxa"/>
              <w:right w:w="10" w:type="dxa"/>
            </w:tcMar>
            <w:vAlign w:val="bottom"/>
            <w:hideMark/>
          </w:tcPr>
          <w:p w14:paraId="4F0E8638" w14:textId="77777777" w:rsidR="002012FB" w:rsidRPr="002012FB" w:rsidRDefault="002012FB" w:rsidP="002012FB">
            <w:pPr>
              <w:jc w:val="both"/>
              <w:rPr>
                <w:b/>
                <w:bCs/>
                <w:sz w:val="16"/>
                <w:szCs w:val="16"/>
              </w:rPr>
            </w:pPr>
            <w:r w:rsidRPr="002012FB">
              <w:rPr>
                <w:b/>
                <w:bCs/>
                <w:sz w:val="16"/>
                <w:szCs w:val="16"/>
              </w:rPr>
              <w:t>2025</w:t>
            </w:r>
          </w:p>
        </w:tc>
        <w:tc>
          <w:tcPr>
            <w:tcW w:w="525" w:type="dxa"/>
            <w:tcBorders>
              <w:top w:val="single" w:sz="8" w:space="0" w:color="000000"/>
              <w:left w:val="dotted" w:sz="4" w:space="0" w:color="000000"/>
              <w:bottom w:val="single" w:sz="8" w:space="0" w:color="000000"/>
              <w:right w:val="dotted" w:sz="4" w:space="0" w:color="000000"/>
            </w:tcBorders>
            <w:shd w:val="clear" w:color="auto" w:fill="D9D9D9"/>
            <w:tcMar>
              <w:top w:w="10" w:type="dxa"/>
              <w:left w:w="10" w:type="dxa"/>
              <w:bottom w:w="0" w:type="dxa"/>
              <w:right w:w="10" w:type="dxa"/>
            </w:tcMar>
            <w:vAlign w:val="bottom"/>
            <w:hideMark/>
          </w:tcPr>
          <w:p w14:paraId="7B4000EF" w14:textId="77777777" w:rsidR="002012FB" w:rsidRPr="002012FB" w:rsidRDefault="002012FB" w:rsidP="002012FB">
            <w:pPr>
              <w:jc w:val="both"/>
              <w:rPr>
                <w:b/>
                <w:bCs/>
                <w:sz w:val="16"/>
                <w:szCs w:val="16"/>
              </w:rPr>
            </w:pPr>
            <w:r w:rsidRPr="002012FB">
              <w:rPr>
                <w:b/>
                <w:bCs/>
                <w:sz w:val="16"/>
                <w:szCs w:val="16"/>
              </w:rPr>
              <w:t>2026</w:t>
            </w:r>
          </w:p>
        </w:tc>
        <w:tc>
          <w:tcPr>
            <w:tcW w:w="525" w:type="dxa"/>
            <w:tcBorders>
              <w:top w:val="single" w:sz="8" w:space="0" w:color="000000"/>
              <w:left w:val="dotted" w:sz="4" w:space="0" w:color="000000"/>
              <w:bottom w:val="single" w:sz="8" w:space="0" w:color="000000"/>
              <w:right w:val="dotted" w:sz="4" w:space="0" w:color="000000"/>
            </w:tcBorders>
            <w:shd w:val="clear" w:color="auto" w:fill="D9D9D9"/>
            <w:tcMar>
              <w:top w:w="10" w:type="dxa"/>
              <w:left w:w="10" w:type="dxa"/>
              <w:bottom w:w="0" w:type="dxa"/>
              <w:right w:w="10" w:type="dxa"/>
            </w:tcMar>
            <w:vAlign w:val="bottom"/>
            <w:hideMark/>
          </w:tcPr>
          <w:p w14:paraId="6170D4EC" w14:textId="77777777" w:rsidR="002012FB" w:rsidRPr="002012FB" w:rsidRDefault="002012FB" w:rsidP="002012FB">
            <w:pPr>
              <w:jc w:val="both"/>
              <w:rPr>
                <w:b/>
                <w:bCs/>
                <w:sz w:val="16"/>
                <w:szCs w:val="16"/>
              </w:rPr>
            </w:pPr>
            <w:r w:rsidRPr="002012FB">
              <w:rPr>
                <w:b/>
                <w:bCs/>
                <w:sz w:val="16"/>
                <w:szCs w:val="16"/>
              </w:rPr>
              <w:t>2027</w:t>
            </w:r>
          </w:p>
        </w:tc>
        <w:tc>
          <w:tcPr>
            <w:tcW w:w="525" w:type="dxa"/>
            <w:tcBorders>
              <w:top w:val="single" w:sz="8" w:space="0" w:color="000000"/>
              <w:left w:val="dotted" w:sz="4" w:space="0" w:color="000000"/>
              <w:bottom w:val="single" w:sz="8" w:space="0" w:color="000000"/>
              <w:right w:val="dotted" w:sz="4" w:space="0" w:color="000000"/>
            </w:tcBorders>
            <w:shd w:val="clear" w:color="auto" w:fill="D9D9D9"/>
            <w:tcMar>
              <w:top w:w="10" w:type="dxa"/>
              <w:left w:w="10" w:type="dxa"/>
              <w:bottom w:w="0" w:type="dxa"/>
              <w:right w:w="10" w:type="dxa"/>
            </w:tcMar>
            <w:vAlign w:val="bottom"/>
            <w:hideMark/>
          </w:tcPr>
          <w:p w14:paraId="40A54491" w14:textId="77777777" w:rsidR="002012FB" w:rsidRPr="002012FB" w:rsidRDefault="002012FB" w:rsidP="002012FB">
            <w:pPr>
              <w:jc w:val="both"/>
              <w:rPr>
                <w:b/>
                <w:bCs/>
                <w:sz w:val="16"/>
                <w:szCs w:val="16"/>
              </w:rPr>
            </w:pPr>
            <w:r w:rsidRPr="002012FB">
              <w:rPr>
                <w:b/>
                <w:bCs/>
                <w:sz w:val="16"/>
                <w:szCs w:val="16"/>
              </w:rPr>
              <w:t>2028</w:t>
            </w:r>
          </w:p>
        </w:tc>
        <w:tc>
          <w:tcPr>
            <w:tcW w:w="525" w:type="dxa"/>
            <w:tcBorders>
              <w:top w:val="single" w:sz="8" w:space="0" w:color="000000"/>
              <w:left w:val="dotted" w:sz="4" w:space="0" w:color="000000"/>
              <w:bottom w:val="single" w:sz="8" w:space="0" w:color="000000"/>
              <w:right w:val="dotted" w:sz="4" w:space="0" w:color="000000"/>
            </w:tcBorders>
            <w:shd w:val="clear" w:color="auto" w:fill="D9D9D9"/>
            <w:tcMar>
              <w:top w:w="10" w:type="dxa"/>
              <w:left w:w="10" w:type="dxa"/>
              <w:bottom w:w="0" w:type="dxa"/>
              <w:right w:w="10" w:type="dxa"/>
            </w:tcMar>
            <w:vAlign w:val="bottom"/>
            <w:hideMark/>
          </w:tcPr>
          <w:p w14:paraId="1F44388F" w14:textId="77777777" w:rsidR="002012FB" w:rsidRPr="002012FB" w:rsidRDefault="002012FB" w:rsidP="002012FB">
            <w:pPr>
              <w:jc w:val="both"/>
              <w:rPr>
                <w:b/>
                <w:bCs/>
                <w:sz w:val="16"/>
                <w:szCs w:val="16"/>
              </w:rPr>
            </w:pPr>
            <w:r w:rsidRPr="002012FB">
              <w:rPr>
                <w:b/>
                <w:bCs/>
                <w:sz w:val="16"/>
                <w:szCs w:val="16"/>
              </w:rPr>
              <w:t>2029</w:t>
            </w:r>
          </w:p>
        </w:tc>
        <w:tc>
          <w:tcPr>
            <w:tcW w:w="525" w:type="dxa"/>
            <w:tcBorders>
              <w:top w:val="single" w:sz="8" w:space="0" w:color="000000"/>
              <w:left w:val="dotted" w:sz="4" w:space="0" w:color="000000"/>
              <w:bottom w:val="single" w:sz="8" w:space="0" w:color="000000"/>
              <w:right w:val="dotted" w:sz="4" w:space="0" w:color="000000"/>
            </w:tcBorders>
            <w:shd w:val="clear" w:color="auto" w:fill="D9D9D9"/>
            <w:tcMar>
              <w:top w:w="10" w:type="dxa"/>
              <w:left w:w="10" w:type="dxa"/>
              <w:bottom w:w="0" w:type="dxa"/>
              <w:right w:w="10" w:type="dxa"/>
            </w:tcMar>
            <w:vAlign w:val="bottom"/>
            <w:hideMark/>
          </w:tcPr>
          <w:p w14:paraId="173A7D2D" w14:textId="77777777" w:rsidR="002012FB" w:rsidRPr="002012FB" w:rsidRDefault="002012FB" w:rsidP="002012FB">
            <w:pPr>
              <w:jc w:val="both"/>
              <w:rPr>
                <w:b/>
                <w:bCs/>
                <w:sz w:val="16"/>
                <w:szCs w:val="16"/>
              </w:rPr>
            </w:pPr>
            <w:r w:rsidRPr="002012FB">
              <w:rPr>
                <w:b/>
                <w:bCs/>
                <w:sz w:val="16"/>
                <w:szCs w:val="16"/>
              </w:rPr>
              <w:t>2030</w:t>
            </w:r>
          </w:p>
        </w:tc>
        <w:tc>
          <w:tcPr>
            <w:tcW w:w="525" w:type="dxa"/>
            <w:tcBorders>
              <w:top w:val="single" w:sz="8" w:space="0" w:color="000000"/>
              <w:left w:val="dotted" w:sz="4" w:space="0" w:color="000000"/>
              <w:bottom w:val="single" w:sz="8" w:space="0" w:color="000000"/>
              <w:right w:val="dotted" w:sz="4" w:space="0" w:color="000000"/>
            </w:tcBorders>
            <w:shd w:val="clear" w:color="auto" w:fill="D9D9D9"/>
            <w:tcMar>
              <w:top w:w="10" w:type="dxa"/>
              <w:left w:w="10" w:type="dxa"/>
              <w:bottom w:w="0" w:type="dxa"/>
              <w:right w:w="10" w:type="dxa"/>
            </w:tcMar>
            <w:vAlign w:val="bottom"/>
            <w:hideMark/>
          </w:tcPr>
          <w:p w14:paraId="39E0D5CE" w14:textId="77777777" w:rsidR="002012FB" w:rsidRPr="002012FB" w:rsidRDefault="002012FB" w:rsidP="002012FB">
            <w:pPr>
              <w:jc w:val="both"/>
              <w:rPr>
                <w:b/>
                <w:bCs/>
                <w:sz w:val="16"/>
                <w:szCs w:val="16"/>
              </w:rPr>
            </w:pPr>
            <w:r w:rsidRPr="002012FB">
              <w:rPr>
                <w:b/>
                <w:bCs/>
                <w:sz w:val="16"/>
                <w:szCs w:val="16"/>
              </w:rPr>
              <w:t>2031</w:t>
            </w:r>
          </w:p>
        </w:tc>
        <w:tc>
          <w:tcPr>
            <w:tcW w:w="525" w:type="dxa"/>
            <w:tcBorders>
              <w:top w:val="single" w:sz="8" w:space="0" w:color="000000"/>
              <w:left w:val="dotted" w:sz="4" w:space="0" w:color="000000"/>
              <w:bottom w:val="single" w:sz="8" w:space="0" w:color="000000"/>
              <w:right w:val="dotted" w:sz="4" w:space="0" w:color="000000"/>
            </w:tcBorders>
            <w:shd w:val="clear" w:color="auto" w:fill="D9D9D9"/>
            <w:tcMar>
              <w:top w:w="10" w:type="dxa"/>
              <w:left w:w="10" w:type="dxa"/>
              <w:bottom w:w="0" w:type="dxa"/>
              <w:right w:w="10" w:type="dxa"/>
            </w:tcMar>
            <w:vAlign w:val="bottom"/>
            <w:hideMark/>
          </w:tcPr>
          <w:p w14:paraId="01770AFE" w14:textId="77777777" w:rsidR="002012FB" w:rsidRPr="002012FB" w:rsidRDefault="002012FB" w:rsidP="002012FB">
            <w:pPr>
              <w:jc w:val="both"/>
              <w:rPr>
                <w:b/>
                <w:bCs/>
                <w:sz w:val="16"/>
                <w:szCs w:val="16"/>
              </w:rPr>
            </w:pPr>
            <w:r w:rsidRPr="002012FB">
              <w:rPr>
                <w:b/>
                <w:bCs/>
                <w:sz w:val="16"/>
                <w:szCs w:val="16"/>
              </w:rPr>
              <w:t>2032</w:t>
            </w:r>
          </w:p>
        </w:tc>
        <w:tc>
          <w:tcPr>
            <w:tcW w:w="525" w:type="dxa"/>
            <w:tcBorders>
              <w:top w:val="single" w:sz="8" w:space="0" w:color="000000"/>
              <w:left w:val="dotted" w:sz="4" w:space="0" w:color="000000"/>
              <w:bottom w:val="single" w:sz="8" w:space="0" w:color="000000"/>
              <w:right w:val="dotted" w:sz="4" w:space="0" w:color="000000"/>
            </w:tcBorders>
            <w:shd w:val="clear" w:color="auto" w:fill="D9D9D9"/>
            <w:tcMar>
              <w:top w:w="10" w:type="dxa"/>
              <w:left w:w="10" w:type="dxa"/>
              <w:bottom w:w="0" w:type="dxa"/>
              <w:right w:w="10" w:type="dxa"/>
            </w:tcMar>
            <w:vAlign w:val="bottom"/>
            <w:hideMark/>
          </w:tcPr>
          <w:p w14:paraId="4EED6CDE" w14:textId="77777777" w:rsidR="002012FB" w:rsidRPr="002012FB" w:rsidRDefault="002012FB" w:rsidP="002012FB">
            <w:pPr>
              <w:jc w:val="both"/>
              <w:rPr>
                <w:b/>
                <w:bCs/>
                <w:sz w:val="16"/>
                <w:szCs w:val="16"/>
              </w:rPr>
            </w:pPr>
            <w:r w:rsidRPr="002012FB">
              <w:rPr>
                <w:b/>
                <w:bCs/>
                <w:sz w:val="16"/>
                <w:szCs w:val="16"/>
              </w:rPr>
              <w:t>2033</w:t>
            </w:r>
          </w:p>
        </w:tc>
        <w:tc>
          <w:tcPr>
            <w:tcW w:w="525" w:type="dxa"/>
            <w:tcBorders>
              <w:top w:val="single" w:sz="8" w:space="0" w:color="000000"/>
              <w:left w:val="dotted" w:sz="4" w:space="0" w:color="000000"/>
              <w:bottom w:val="single" w:sz="8" w:space="0" w:color="000000"/>
              <w:right w:val="dotted" w:sz="4" w:space="0" w:color="000000"/>
            </w:tcBorders>
            <w:shd w:val="clear" w:color="auto" w:fill="D9D9D9"/>
            <w:tcMar>
              <w:top w:w="10" w:type="dxa"/>
              <w:left w:w="10" w:type="dxa"/>
              <w:bottom w:w="0" w:type="dxa"/>
              <w:right w:w="10" w:type="dxa"/>
            </w:tcMar>
            <w:vAlign w:val="bottom"/>
            <w:hideMark/>
          </w:tcPr>
          <w:p w14:paraId="05765C24" w14:textId="77777777" w:rsidR="002012FB" w:rsidRPr="002012FB" w:rsidRDefault="002012FB" w:rsidP="002012FB">
            <w:pPr>
              <w:jc w:val="both"/>
              <w:rPr>
                <w:b/>
                <w:bCs/>
                <w:sz w:val="16"/>
                <w:szCs w:val="16"/>
              </w:rPr>
            </w:pPr>
            <w:r w:rsidRPr="002012FB">
              <w:rPr>
                <w:b/>
                <w:bCs/>
                <w:sz w:val="16"/>
                <w:szCs w:val="16"/>
              </w:rPr>
              <w:t>2034</w:t>
            </w:r>
          </w:p>
        </w:tc>
        <w:tc>
          <w:tcPr>
            <w:tcW w:w="525" w:type="dxa"/>
            <w:tcBorders>
              <w:top w:val="single" w:sz="8" w:space="0" w:color="000000"/>
              <w:left w:val="dotted" w:sz="4" w:space="0" w:color="000000"/>
              <w:bottom w:val="single" w:sz="8" w:space="0" w:color="000000"/>
              <w:right w:val="nil"/>
            </w:tcBorders>
            <w:shd w:val="clear" w:color="auto" w:fill="D9D9D9"/>
            <w:tcMar>
              <w:top w:w="10" w:type="dxa"/>
              <w:left w:w="10" w:type="dxa"/>
              <w:bottom w:w="0" w:type="dxa"/>
              <w:right w:w="10" w:type="dxa"/>
            </w:tcMar>
            <w:vAlign w:val="bottom"/>
            <w:hideMark/>
          </w:tcPr>
          <w:p w14:paraId="28B987B4" w14:textId="77777777" w:rsidR="002012FB" w:rsidRPr="002012FB" w:rsidRDefault="002012FB" w:rsidP="002012FB">
            <w:pPr>
              <w:jc w:val="both"/>
              <w:rPr>
                <w:b/>
                <w:bCs/>
                <w:sz w:val="16"/>
                <w:szCs w:val="16"/>
              </w:rPr>
            </w:pPr>
            <w:r w:rsidRPr="002012FB">
              <w:rPr>
                <w:b/>
                <w:bCs/>
                <w:sz w:val="16"/>
                <w:szCs w:val="16"/>
              </w:rPr>
              <w:t>2035</w:t>
            </w:r>
          </w:p>
        </w:tc>
      </w:tr>
      <w:tr w:rsidR="002012FB" w:rsidRPr="002012FB" w14:paraId="23033D8B" w14:textId="77777777" w:rsidTr="002012FB">
        <w:trPr>
          <w:trHeight w:val="157"/>
        </w:trPr>
        <w:tc>
          <w:tcPr>
            <w:tcW w:w="1736" w:type="dxa"/>
            <w:tcBorders>
              <w:top w:val="single" w:sz="8" w:space="0" w:color="000000"/>
              <w:left w:val="nil"/>
              <w:bottom w:val="dotted" w:sz="4" w:space="0" w:color="000000"/>
              <w:right w:val="dotted" w:sz="4" w:space="0" w:color="000000"/>
            </w:tcBorders>
            <w:shd w:val="clear" w:color="auto" w:fill="auto"/>
            <w:tcMar>
              <w:top w:w="10" w:type="dxa"/>
              <w:left w:w="10" w:type="dxa"/>
              <w:bottom w:w="0" w:type="dxa"/>
              <w:right w:w="10" w:type="dxa"/>
            </w:tcMar>
            <w:vAlign w:val="bottom"/>
            <w:hideMark/>
          </w:tcPr>
          <w:p w14:paraId="09D9D5C7" w14:textId="77777777" w:rsidR="002012FB" w:rsidRPr="002012FB" w:rsidRDefault="002012FB" w:rsidP="002012FB">
            <w:pPr>
              <w:jc w:val="both"/>
              <w:rPr>
                <w:b/>
                <w:bCs/>
                <w:sz w:val="16"/>
                <w:szCs w:val="16"/>
              </w:rPr>
            </w:pPr>
            <w:r w:rsidRPr="002012FB">
              <w:rPr>
                <w:b/>
                <w:bCs/>
                <w:sz w:val="16"/>
                <w:szCs w:val="16"/>
              </w:rPr>
              <w:t xml:space="preserve">Biodiesel </w:t>
            </w:r>
          </w:p>
        </w:tc>
        <w:tc>
          <w:tcPr>
            <w:tcW w:w="526" w:type="dxa"/>
            <w:tcBorders>
              <w:top w:val="single" w:sz="8"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04EAEAF8" w14:textId="77777777" w:rsidR="002012FB" w:rsidRPr="002012FB" w:rsidRDefault="002012FB" w:rsidP="002012FB">
            <w:pPr>
              <w:jc w:val="both"/>
              <w:rPr>
                <w:b/>
                <w:bCs/>
                <w:sz w:val="16"/>
                <w:szCs w:val="16"/>
              </w:rPr>
            </w:pPr>
            <w:r w:rsidRPr="002012FB">
              <w:rPr>
                <w:b/>
                <w:bCs/>
                <w:sz w:val="16"/>
                <w:szCs w:val="16"/>
              </w:rPr>
              <w:t>35%</w:t>
            </w:r>
          </w:p>
        </w:tc>
        <w:tc>
          <w:tcPr>
            <w:tcW w:w="526" w:type="dxa"/>
            <w:tcBorders>
              <w:top w:val="single" w:sz="8"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4344DDFF" w14:textId="77777777" w:rsidR="002012FB" w:rsidRPr="002012FB" w:rsidRDefault="002012FB" w:rsidP="002012FB">
            <w:pPr>
              <w:jc w:val="both"/>
              <w:rPr>
                <w:b/>
                <w:bCs/>
                <w:sz w:val="16"/>
                <w:szCs w:val="16"/>
              </w:rPr>
            </w:pPr>
            <w:r w:rsidRPr="002012FB">
              <w:rPr>
                <w:b/>
                <w:bCs/>
                <w:sz w:val="16"/>
                <w:szCs w:val="16"/>
              </w:rPr>
              <w:t>35%</w:t>
            </w:r>
          </w:p>
        </w:tc>
        <w:tc>
          <w:tcPr>
            <w:tcW w:w="525" w:type="dxa"/>
            <w:tcBorders>
              <w:top w:val="single" w:sz="8"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4405586D" w14:textId="77777777" w:rsidR="002012FB" w:rsidRPr="002012FB" w:rsidRDefault="002012FB" w:rsidP="002012FB">
            <w:pPr>
              <w:jc w:val="both"/>
              <w:rPr>
                <w:b/>
                <w:bCs/>
                <w:sz w:val="16"/>
                <w:szCs w:val="16"/>
              </w:rPr>
            </w:pPr>
            <w:r w:rsidRPr="002012FB">
              <w:rPr>
                <w:b/>
                <w:bCs/>
                <w:sz w:val="16"/>
                <w:szCs w:val="16"/>
              </w:rPr>
              <w:t>35%</w:t>
            </w:r>
          </w:p>
        </w:tc>
        <w:tc>
          <w:tcPr>
            <w:tcW w:w="525" w:type="dxa"/>
            <w:tcBorders>
              <w:top w:val="single" w:sz="8"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1C1E30CE" w14:textId="77777777" w:rsidR="002012FB" w:rsidRPr="002012FB" w:rsidRDefault="002012FB" w:rsidP="002012FB">
            <w:pPr>
              <w:jc w:val="both"/>
              <w:rPr>
                <w:b/>
                <w:bCs/>
                <w:sz w:val="16"/>
                <w:szCs w:val="16"/>
              </w:rPr>
            </w:pPr>
            <w:r w:rsidRPr="002012FB">
              <w:rPr>
                <w:b/>
                <w:bCs/>
                <w:sz w:val="16"/>
                <w:szCs w:val="16"/>
              </w:rPr>
              <w:t>40%</w:t>
            </w:r>
          </w:p>
        </w:tc>
        <w:tc>
          <w:tcPr>
            <w:tcW w:w="525" w:type="dxa"/>
            <w:tcBorders>
              <w:top w:val="single" w:sz="8"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4D431531" w14:textId="77777777" w:rsidR="002012FB" w:rsidRPr="002012FB" w:rsidRDefault="002012FB" w:rsidP="002012FB">
            <w:pPr>
              <w:jc w:val="both"/>
              <w:rPr>
                <w:b/>
                <w:bCs/>
                <w:sz w:val="16"/>
                <w:szCs w:val="16"/>
              </w:rPr>
            </w:pPr>
            <w:r w:rsidRPr="002012FB">
              <w:rPr>
                <w:b/>
                <w:bCs/>
                <w:sz w:val="16"/>
                <w:szCs w:val="16"/>
              </w:rPr>
              <w:t>40%</w:t>
            </w:r>
          </w:p>
        </w:tc>
        <w:tc>
          <w:tcPr>
            <w:tcW w:w="525" w:type="dxa"/>
            <w:tcBorders>
              <w:top w:val="single" w:sz="8"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2190E825" w14:textId="77777777" w:rsidR="002012FB" w:rsidRPr="002012FB" w:rsidRDefault="002012FB" w:rsidP="002012FB">
            <w:pPr>
              <w:jc w:val="both"/>
              <w:rPr>
                <w:b/>
                <w:bCs/>
                <w:sz w:val="16"/>
                <w:szCs w:val="16"/>
              </w:rPr>
            </w:pPr>
            <w:r w:rsidRPr="002012FB">
              <w:rPr>
                <w:b/>
                <w:bCs/>
                <w:sz w:val="16"/>
                <w:szCs w:val="16"/>
              </w:rPr>
              <w:t>40%</w:t>
            </w:r>
          </w:p>
        </w:tc>
        <w:tc>
          <w:tcPr>
            <w:tcW w:w="525" w:type="dxa"/>
            <w:tcBorders>
              <w:top w:val="single" w:sz="8"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4F26AA22" w14:textId="77777777" w:rsidR="002012FB" w:rsidRPr="002012FB" w:rsidRDefault="002012FB" w:rsidP="002012FB">
            <w:pPr>
              <w:jc w:val="both"/>
              <w:rPr>
                <w:b/>
                <w:bCs/>
                <w:sz w:val="16"/>
                <w:szCs w:val="16"/>
              </w:rPr>
            </w:pPr>
            <w:r w:rsidRPr="002012FB">
              <w:rPr>
                <w:b/>
                <w:bCs/>
                <w:sz w:val="16"/>
                <w:szCs w:val="16"/>
              </w:rPr>
              <w:t>40%</w:t>
            </w:r>
          </w:p>
        </w:tc>
        <w:tc>
          <w:tcPr>
            <w:tcW w:w="525" w:type="dxa"/>
            <w:tcBorders>
              <w:top w:val="single" w:sz="8"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1959BA43" w14:textId="77777777" w:rsidR="002012FB" w:rsidRPr="002012FB" w:rsidRDefault="002012FB" w:rsidP="002012FB">
            <w:pPr>
              <w:jc w:val="both"/>
              <w:rPr>
                <w:b/>
                <w:bCs/>
                <w:sz w:val="16"/>
                <w:szCs w:val="16"/>
              </w:rPr>
            </w:pPr>
            <w:r w:rsidRPr="002012FB">
              <w:rPr>
                <w:b/>
                <w:bCs/>
                <w:sz w:val="16"/>
                <w:szCs w:val="16"/>
              </w:rPr>
              <w:t>40%</w:t>
            </w:r>
          </w:p>
        </w:tc>
        <w:tc>
          <w:tcPr>
            <w:tcW w:w="525" w:type="dxa"/>
            <w:tcBorders>
              <w:top w:val="single" w:sz="8"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224B6300" w14:textId="77777777" w:rsidR="002012FB" w:rsidRPr="002012FB" w:rsidRDefault="002012FB" w:rsidP="002012FB">
            <w:pPr>
              <w:jc w:val="both"/>
              <w:rPr>
                <w:b/>
                <w:bCs/>
                <w:sz w:val="16"/>
                <w:szCs w:val="16"/>
              </w:rPr>
            </w:pPr>
            <w:r w:rsidRPr="002012FB">
              <w:rPr>
                <w:b/>
                <w:bCs/>
                <w:sz w:val="16"/>
                <w:szCs w:val="16"/>
              </w:rPr>
              <w:t>40%</w:t>
            </w:r>
          </w:p>
        </w:tc>
        <w:tc>
          <w:tcPr>
            <w:tcW w:w="525" w:type="dxa"/>
            <w:tcBorders>
              <w:top w:val="single" w:sz="8"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4121B57E" w14:textId="77777777" w:rsidR="002012FB" w:rsidRPr="002012FB" w:rsidRDefault="002012FB" w:rsidP="002012FB">
            <w:pPr>
              <w:jc w:val="both"/>
              <w:rPr>
                <w:b/>
                <w:bCs/>
                <w:sz w:val="16"/>
                <w:szCs w:val="16"/>
              </w:rPr>
            </w:pPr>
            <w:r w:rsidRPr="002012FB">
              <w:rPr>
                <w:b/>
                <w:bCs/>
                <w:sz w:val="16"/>
                <w:szCs w:val="16"/>
              </w:rPr>
              <w:t>40%</w:t>
            </w:r>
          </w:p>
        </w:tc>
        <w:tc>
          <w:tcPr>
            <w:tcW w:w="525" w:type="dxa"/>
            <w:tcBorders>
              <w:top w:val="single" w:sz="8"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453C68FB" w14:textId="77777777" w:rsidR="002012FB" w:rsidRPr="002012FB" w:rsidRDefault="002012FB" w:rsidP="002012FB">
            <w:pPr>
              <w:jc w:val="both"/>
              <w:rPr>
                <w:b/>
                <w:bCs/>
                <w:sz w:val="16"/>
                <w:szCs w:val="16"/>
              </w:rPr>
            </w:pPr>
            <w:r w:rsidRPr="002012FB">
              <w:rPr>
                <w:b/>
                <w:bCs/>
                <w:sz w:val="16"/>
                <w:szCs w:val="16"/>
              </w:rPr>
              <w:t>40%</w:t>
            </w:r>
          </w:p>
        </w:tc>
        <w:tc>
          <w:tcPr>
            <w:tcW w:w="525" w:type="dxa"/>
            <w:tcBorders>
              <w:top w:val="single" w:sz="8"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39944697" w14:textId="77777777" w:rsidR="002012FB" w:rsidRPr="002012FB" w:rsidRDefault="002012FB" w:rsidP="002012FB">
            <w:pPr>
              <w:jc w:val="both"/>
              <w:rPr>
                <w:b/>
                <w:bCs/>
                <w:sz w:val="16"/>
                <w:szCs w:val="16"/>
              </w:rPr>
            </w:pPr>
            <w:r w:rsidRPr="002012FB">
              <w:rPr>
                <w:b/>
                <w:bCs/>
                <w:sz w:val="16"/>
                <w:szCs w:val="16"/>
              </w:rPr>
              <w:t>40%</w:t>
            </w:r>
          </w:p>
        </w:tc>
        <w:tc>
          <w:tcPr>
            <w:tcW w:w="525" w:type="dxa"/>
            <w:tcBorders>
              <w:top w:val="single" w:sz="8" w:space="0" w:color="000000"/>
              <w:left w:val="dotted" w:sz="4" w:space="0" w:color="000000"/>
              <w:bottom w:val="dotted" w:sz="4" w:space="0" w:color="000000"/>
              <w:right w:val="nil"/>
            </w:tcBorders>
            <w:shd w:val="clear" w:color="auto" w:fill="auto"/>
            <w:tcMar>
              <w:top w:w="10" w:type="dxa"/>
              <w:left w:w="10" w:type="dxa"/>
              <w:bottom w:w="0" w:type="dxa"/>
              <w:right w:w="10" w:type="dxa"/>
            </w:tcMar>
            <w:vAlign w:val="center"/>
            <w:hideMark/>
          </w:tcPr>
          <w:p w14:paraId="0864EDCB" w14:textId="77777777" w:rsidR="002012FB" w:rsidRPr="002012FB" w:rsidRDefault="002012FB" w:rsidP="002012FB">
            <w:pPr>
              <w:jc w:val="both"/>
              <w:rPr>
                <w:b/>
                <w:bCs/>
                <w:sz w:val="16"/>
                <w:szCs w:val="16"/>
              </w:rPr>
            </w:pPr>
            <w:r w:rsidRPr="002012FB">
              <w:rPr>
                <w:b/>
                <w:bCs/>
                <w:sz w:val="16"/>
                <w:szCs w:val="16"/>
              </w:rPr>
              <w:t>40%</w:t>
            </w:r>
          </w:p>
        </w:tc>
      </w:tr>
      <w:tr w:rsidR="002012FB" w:rsidRPr="002012FB" w14:paraId="0D5437D0" w14:textId="77777777" w:rsidTr="002012FB">
        <w:trPr>
          <w:trHeight w:val="308"/>
        </w:trPr>
        <w:tc>
          <w:tcPr>
            <w:tcW w:w="1736" w:type="dxa"/>
            <w:tcBorders>
              <w:top w:val="dotted" w:sz="4" w:space="0" w:color="000000"/>
              <w:left w:val="nil"/>
              <w:bottom w:val="dotted" w:sz="4" w:space="0" w:color="000000"/>
              <w:right w:val="dotted" w:sz="4" w:space="0" w:color="000000"/>
            </w:tcBorders>
            <w:shd w:val="clear" w:color="auto" w:fill="auto"/>
            <w:tcMar>
              <w:top w:w="10" w:type="dxa"/>
              <w:left w:w="10" w:type="dxa"/>
              <w:bottom w:w="0" w:type="dxa"/>
              <w:right w:w="10" w:type="dxa"/>
            </w:tcMar>
            <w:vAlign w:val="bottom"/>
            <w:hideMark/>
          </w:tcPr>
          <w:p w14:paraId="4E5CCB32" w14:textId="77777777" w:rsidR="002012FB" w:rsidRPr="002012FB" w:rsidRDefault="002012FB" w:rsidP="002012FB">
            <w:pPr>
              <w:jc w:val="both"/>
              <w:rPr>
                <w:b/>
                <w:bCs/>
                <w:sz w:val="16"/>
                <w:szCs w:val="16"/>
              </w:rPr>
            </w:pPr>
            <w:proofErr w:type="spellStart"/>
            <w:r w:rsidRPr="002012FB">
              <w:rPr>
                <w:b/>
                <w:bCs/>
                <w:sz w:val="16"/>
                <w:szCs w:val="16"/>
              </w:rPr>
              <w:lastRenderedPageBreak/>
              <w:t>Bioetanol</w:t>
            </w:r>
            <w:proofErr w:type="spellEnd"/>
            <w:r w:rsidRPr="002012FB">
              <w:rPr>
                <w:b/>
                <w:bCs/>
                <w:sz w:val="16"/>
                <w:szCs w:val="16"/>
              </w:rPr>
              <w:t xml:space="preserve"> (</w:t>
            </w:r>
            <w:proofErr w:type="gramStart"/>
            <w:r w:rsidRPr="002012FB">
              <w:rPr>
                <w:b/>
                <w:bCs/>
                <w:sz w:val="16"/>
                <w:szCs w:val="16"/>
              </w:rPr>
              <w:t>Non Public</w:t>
            </w:r>
            <w:proofErr w:type="gramEnd"/>
            <w:r w:rsidRPr="002012FB">
              <w:rPr>
                <w:b/>
                <w:bCs/>
                <w:sz w:val="16"/>
                <w:szCs w:val="16"/>
              </w:rPr>
              <w:t xml:space="preserve"> Transport)</w:t>
            </w:r>
          </w:p>
        </w:tc>
        <w:tc>
          <w:tcPr>
            <w:tcW w:w="526"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58EC24DD" w14:textId="77777777" w:rsidR="002012FB" w:rsidRPr="002012FB" w:rsidRDefault="002012FB" w:rsidP="002012FB">
            <w:pPr>
              <w:jc w:val="both"/>
              <w:rPr>
                <w:b/>
                <w:bCs/>
                <w:sz w:val="16"/>
                <w:szCs w:val="16"/>
              </w:rPr>
            </w:pPr>
            <w:r w:rsidRPr="002012FB">
              <w:rPr>
                <w:b/>
                <w:bCs/>
                <w:sz w:val="16"/>
                <w:szCs w:val="16"/>
              </w:rPr>
              <w:t>5%</w:t>
            </w:r>
          </w:p>
        </w:tc>
        <w:tc>
          <w:tcPr>
            <w:tcW w:w="526"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764F1B1B"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53CFDF6E"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68BB6C47"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7935E084"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22F32A68"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65AE9465" w14:textId="77777777" w:rsidR="002012FB" w:rsidRPr="002012FB" w:rsidRDefault="002012FB" w:rsidP="002012FB">
            <w:pPr>
              <w:jc w:val="both"/>
              <w:rPr>
                <w:b/>
                <w:bCs/>
                <w:sz w:val="16"/>
                <w:szCs w:val="16"/>
              </w:rPr>
            </w:pPr>
            <w:r w:rsidRPr="002012FB">
              <w:rPr>
                <w:b/>
                <w:bCs/>
                <w:sz w:val="16"/>
                <w:szCs w:val="16"/>
              </w:rPr>
              <w:t>10%</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757FE4DE" w14:textId="77777777" w:rsidR="002012FB" w:rsidRPr="002012FB" w:rsidRDefault="002012FB" w:rsidP="002012FB">
            <w:pPr>
              <w:jc w:val="both"/>
              <w:rPr>
                <w:b/>
                <w:bCs/>
                <w:sz w:val="16"/>
                <w:szCs w:val="16"/>
              </w:rPr>
            </w:pPr>
            <w:r w:rsidRPr="002012FB">
              <w:rPr>
                <w:b/>
                <w:bCs/>
                <w:sz w:val="16"/>
                <w:szCs w:val="16"/>
              </w:rPr>
              <w:t>10%</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467C145B" w14:textId="77777777" w:rsidR="002012FB" w:rsidRPr="002012FB" w:rsidRDefault="002012FB" w:rsidP="002012FB">
            <w:pPr>
              <w:jc w:val="both"/>
              <w:rPr>
                <w:b/>
                <w:bCs/>
                <w:sz w:val="16"/>
                <w:szCs w:val="16"/>
              </w:rPr>
            </w:pPr>
            <w:r w:rsidRPr="002012FB">
              <w:rPr>
                <w:b/>
                <w:bCs/>
                <w:sz w:val="16"/>
                <w:szCs w:val="16"/>
              </w:rPr>
              <w:t>10%</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2125BCB4" w14:textId="77777777" w:rsidR="002012FB" w:rsidRPr="002012FB" w:rsidRDefault="002012FB" w:rsidP="002012FB">
            <w:pPr>
              <w:jc w:val="both"/>
              <w:rPr>
                <w:b/>
                <w:bCs/>
                <w:sz w:val="16"/>
                <w:szCs w:val="16"/>
              </w:rPr>
            </w:pPr>
            <w:r w:rsidRPr="002012FB">
              <w:rPr>
                <w:b/>
                <w:bCs/>
                <w:sz w:val="16"/>
                <w:szCs w:val="16"/>
              </w:rPr>
              <w:t>10%</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3FC51078" w14:textId="77777777" w:rsidR="002012FB" w:rsidRPr="002012FB" w:rsidRDefault="002012FB" w:rsidP="002012FB">
            <w:pPr>
              <w:jc w:val="both"/>
              <w:rPr>
                <w:b/>
                <w:bCs/>
                <w:sz w:val="16"/>
                <w:szCs w:val="16"/>
              </w:rPr>
            </w:pPr>
            <w:r w:rsidRPr="002012FB">
              <w:rPr>
                <w:b/>
                <w:bCs/>
                <w:sz w:val="16"/>
                <w:szCs w:val="16"/>
              </w:rPr>
              <w:t>10%</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0615A596" w14:textId="77777777" w:rsidR="002012FB" w:rsidRPr="002012FB" w:rsidRDefault="002012FB" w:rsidP="002012FB">
            <w:pPr>
              <w:jc w:val="both"/>
              <w:rPr>
                <w:b/>
                <w:bCs/>
                <w:sz w:val="16"/>
                <w:szCs w:val="16"/>
              </w:rPr>
            </w:pPr>
            <w:r w:rsidRPr="002012FB">
              <w:rPr>
                <w:b/>
                <w:bCs/>
                <w:sz w:val="16"/>
                <w:szCs w:val="16"/>
              </w:rPr>
              <w:t>10%</w:t>
            </w:r>
          </w:p>
        </w:tc>
        <w:tc>
          <w:tcPr>
            <w:tcW w:w="525" w:type="dxa"/>
            <w:tcBorders>
              <w:top w:val="dotted" w:sz="4" w:space="0" w:color="000000"/>
              <w:left w:val="dotted" w:sz="4" w:space="0" w:color="000000"/>
              <w:bottom w:val="dotted" w:sz="4" w:space="0" w:color="000000"/>
              <w:right w:val="nil"/>
            </w:tcBorders>
            <w:shd w:val="clear" w:color="auto" w:fill="auto"/>
            <w:tcMar>
              <w:top w:w="10" w:type="dxa"/>
              <w:left w:w="10" w:type="dxa"/>
              <w:bottom w:w="0" w:type="dxa"/>
              <w:right w:w="10" w:type="dxa"/>
            </w:tcMar>
            <w:vAlign w:val="center"/>
            <w:hideMark/>
          </w:tcPr>
          <w:p w14:paraId="077E24BE" w14:textId="77777777" w:rsidR="002012FB" w:rsidRPr="002012FB" w:rsidRDefault="002012FB" w:rsidP="002012FB">
            <w:pPr>
              <w:jc w:val="both"/>
              <w:rPr>
                <w:b/>
                <w:bCs/>
                <w:sz w:val="16"/>
                <w:szCs w:val="16"/>
              </w:rPr>
            </w:pPr>
            <w:r w:rsidRPr="002012FB">
              <w:rPr>
                <w:b/>
                <w:bCs/>
                <w:sz w:val="16"/>
                <w:szCs w:val="16"/>
              </w:rPr>
              <w:t>10%</w:t>
            </w:r>
          </w:p>
        </w:tc>
      </w:tr>
      <w:tr w:rsidR="002012FB" w:rsidRPr="002012FB" w14:paraId="2A381A56" w14:textId="77777777" w:rsidTr="002012FB">
        <w:trPr>
          <w:trHeight w:val="308"/>
        </w:trPr>
        <w:tc>
          <w:tcPr>
            <w:tcW w:w="1736" w:type="dxa"/>
            <w:tcBorders>
              <w:top w:val="dotted" w:sz="4" w:space="0" w:color="000000"/>
              <w:left w:val="nil"/>
              <w:bottom w:val="dotted" w:sz="4" w:space="0" w:color="000000"/>
              <w:right w:val="dotted" w:sz="4" w:space="0" w:color="000000"/>
            </w:tcBorders>
            <w:shd w:val="clear" w:color="auto" w:fill="auto"/>
            <w:tcMar>
              <w:top w:w="10" w:type="dxa"/>
              <w:left w:w="10" w:type="dxa"/>
              <w:bottom w:w="0" w:type="dxa"/>
              <w:right w:w="10" w:type="dxa"/>
            </w:tcMar>
            <w:vAlign w:val="bottom"/>
            <w:hideMark/>
          </w:tcPr>
          <w:p w14:paraId="72EDCF2C" w14:textId="77777777" w:rsidR="002012FB" w:rsidRPr="002012FB" w:rsidRDefault="002012FB" w:rsidP="002012FB">
            <w:pPr>
              <w:jc w:val="both"/>
              <w:rPr>
                <w:b/>
                <w:bCs/>
                <w:sz w:val="16"/>
                <w:szCs w:val="16"/>
              </w:rPr>
            </w:pPr>
            <w:r w:rsidRPr="002012FB">
              <w:rPr>
                <w:b/>
                <w:bCs/>
                <w:sz w:val="16"/>
                <w:szCs w:val="16"/>
              </w:rPr>
              <w:t xml:space="preserve">Diesel </w:t>
            </w:r>
            <w:proofErr w:type="spellStart"/>
            <w:r w:rsidRPr="002012FB">
              <w:rPr>
                <w:b/>
                <w:bCs/>
                <w:sz w:val="16"/>
                <w:szCs w:val="16"/>
              </w:rPr>
              <w:t>Biohydrocarbon</w:t>
            </w:r>
            <w:proofErr w:type="spellEnd"/>
            <w:r w:rsidRPr="002012FB">
              <w:rPr>
                <w:b/>
                <w:bCs/>
                <w:sz w:val="16"/>
                <w:szCs w:val="16"/>
              </w:rPr>
              <w:t xml:space="preserve"> (</w:t>
            </w:r>
            <w:proofErr w:type="gramStart"/>
            <w:r w:rsidRPr="002012FB">
              <w:rPr>
                <w:b/>
                <w:bCs/>
                <w:sz w:val="16"/>
                <w:szCs w:val="16"/>
              </w:rPr>
              <w:t>Non Public</w:t>
            </w:r>
            <w:proofErr w:type="gramEnd"/>
            <w:r w:rsidRPr="002012FB">
              <w:rPr>
                <w:b/>
                <w:bCs/>
                <w:sz w:val="16"/>
                <w:szCs w:val="16"/>
              </w:rPr>
              <w:t xml:space="preserve"> Transport)</w:t>
            </w:r>
          </w:p>
        </w:tc>
        <w:tc>
          <w:tcPr>
            <w:tcW w:w="526"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2831B60F" w14:textId="77777777" w:rsidR="002012FB" w:rsidRPr="002012FB" w:rsidRDefault="002012FB" w:rsidP="002012FB">
            <w:pPr>
              <w:jc w:val="both"/>
              <w:rPr>
                <w:b/>
                <w:bCs/>
                <w:sz w:val="16"/>
                <w:szCs w:val="16"/>
              </w:rPr>
            </w:pPr>
            <w:r w:rsidRPr="002012FB">
              <w:rPr>
                <w:b/>
                <w:bCs/>
                <w:sz w:val="16"/>
                <w:szCs w:val="16"/>
              </w:rPr>
              <w:t>-</w:t>
            </w:r>
          </w:p>
        </w:tc>
        <w:tc>
          <w:tcPr>
            <w:tcW w:w="526"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162226A8"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3731C044"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0AA9C440"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2DDA9308"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35477432" w14:textId="77777777" w:rsidR="002012FB" w:rsidRPr="002012FB" w:rsidRDefault="002012FB" w:rsidP="002012FB">
            <w:pPr>
              <w:jc w:val="both"/>
              <w:rPr>
                <w:b/>
                <w:bCs/>
                <w:sz w:val="16"/>
                <w:szCs w:val="16"/>
              </w:rPr>
            </w:pPr>
            <w:r w:rsidRPr="002012FB">
              <w:rPr>
                <w:b/>
                <w:bCs/>
                <w:sz w:val="16"/>
                <w:szCs w:val="16"/>
              </w:rPr>
              <w:t>10%</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11417749" w14:textId="77777777" w:rsidR="002012FB" w:rsidRPr="002012FB" w:rsidRDefault="002012FB" w:rsidP="002012FB">
            <w:pPr>
              <w:jc w:val="both"/>
              <w:rPr>
                <w:b/>
                <w:bCs/>
                <w:sz w:val="16"/>
                <w:szCs w:val="16"/>
              </w:rPr>
            </w:pPr>
            <w:r w:rsidRPr="002012FB">
              <w:rPr>
                <w:b/>
                <w:bCs/>
                <w:sz w:val="16"/>
                <w:szCs w:val="16"/>
              </w:rPr>
              <w:t>10%</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1789EC2F" w14:textId="77777777" w:rsidR="002012FB" w:rsidRPr="002012FB" w:rsidRDefault="002012FB" w:rsidP="002012FB">
            <w:pPr>
              <w:jc w:val="both"/>
              <w:rPr>
                <w:b/>
                <w:bCs/>
                <w:sz w:val="16"/>
                <w:szCs w:val="16"/>
              </w:rPr>
            </w:pPr>
            <w:r w:rsidRPr="002012FB">
              <w:rPr>
                <w:b/>
                <w:bCs/>
                <w:sz w:val="16"/>
                <w:szCs w:val="16"/>
              </w:rPr>
              <w:t>10%</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2136978D" w14:textId="77777777" w:rsidR="002012FB" w:rsidRPr="002012FB" w:rsidRDefault="002012FB" w:rsidP="002012FB">
            <w:pPr>
              <w:jc w:val="both"/>
              <w:rPr>
                <w:b/>
                <w:bCs/>
                <w:sz w:val="16"/>
                <w:szCs w:val="16"/>
              </w:rPr>
            </w:pPr>
            <w:r w:rsidRPr="002012FB">
              <w:rPr>
                <w:b/>
                <w:bCs/>
                <w:sz w:val="16"/>
                <w:szCs w:val="16"/>
              </w:rPr>
              <w:t>10%</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4660B2D8" w14:textId="77777777" w:rsidR="002012FB" w:rsidRPr="002012FB" w:rsidRDefault="002012FB" w:rsidP="002012FB">
            <w:pPr>
              <w:jc w:val="both"/>
              <w:rPr>
                <w:b/>
                <w:bCs/>
                <w:sz w:val="16"/>
                <w:szCs w:val="16"/>
              </w:rPr>
            </w:pPr>
            <w:r w:rsidRPr="002012FB">
              <w:rPr>
                <w:b/>
                <w:bCs/>
                <w:sz w:val="16"/>
                <w:szCs w:val="16"/>
              </w:rPr>
              <w:t>10%</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06B9F245" w14:textId="77777777" w:rsidR="002012FB" w:rsidRPr="002012FB" w:rsidRDefault="002012FB" w:rsidP="002012FB">
            <w:pPr>
              <w:jc w:val="both"/>
              <w:rPr>
                <w:b/>
                <w:bCs/>
                <w:sz w:val="16"/>
                <w:szCs w:val="16"/>
              </w:rPr>
            </w:pPr>
            <w:r w:rsidRPr="002012FB">
              <w:rPr>
                <w:b/>
                <w:bCs/>
                <w:sz w:val="16"/>
                <w:szCs w:val="16"/>
              </w:rPr>
              <w:t>10%</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269006D4" w14:textId="77777777" w:rsidR="002012FB" w:rsidRPr="002012FB" w:rsidRDefault="002012FB" w:rsidP="002012FB">
            <w:pPr>
              <w:jc w:val="both"/>
              <w:rPr>
                <w:b/>
                <w:bCs/>
                <w:sz w:val="16"/>
                <w:szCs w:val="16"/>
              </w:rPr>
            </w:pPr>
            <w:r w:rsidRPr="002012FB">
              <w:rPr>
                <w:b/>
                <w:bCs/>
                <w:sz w:val="16"/>
                <w:szCs w:val="16"/>
              </w:rPr>
              <w:t>10%</w:t>
            </w:r>
          </w:p>
        </w:tc>
        <w:tc>
          <w:tcPr>
            <w:tcW w:w="525" w:type="dxa"/>
            <w:tcBorders>
              <w:top w:val="dotted" w:sz="4" w:space="0" w:color="000000"/>
              <w:left w:val="dotted" w:sz="4" w:space="0" w:color="000000"/>
              <w:bottom w:val="dotted" w:sz="4" w:space="0" w:color="000000"/>
              <w:right w:val="nil"/>
            </w:tcBorders>
            <w:shd w:val="clear" w:color="auto" w:fill="auto"/>
            <w:tcMar>
              <w:top w:w="10" w:type="dxa"/>
              <w:left w:w="10" w:type="dxa"/>
              <w:bottom w:w="0" w:type="dxa"/>
              <w:right w:w="10" w:type="dxa"/>
            </w:tcMar>
            <w:vAlign w:val="center"/>
            <w:hideMark/>
          </w:tcPr>
          <w:p w14:paraId="7E62AA9C" w14:textId="77777777" w:rsidR="002012FB" w:rsidRPr="002012FB" w:rsidRDefault="002012FB" w:rsidP="002012FB">
            <w:pPr>
              <w:jc w:val="both"/>
              <w:rPr>
                <w:b/>
                <w:bCs/>
                <w:sz w:val="16"/>
                <w:szCs w:val="16"/>
              </w:rPr>
            </w:pPr>
            <w:r w:rsidRPr="002012FB">
              <w:rPr>
                <w:b/>
                <w:bCs/>
                <w:sz w:val="16"/>
                <w:szCs w:val="16"/>
              </w:rPr>
              <w:t>10%</w:t>
            </w:r>
          </w:p>
        </w:tc>
      </w:tr>
      <w:tr w:rsidR="002012FB" w:rsidRPr="002012FB" w14:paraId="68A2F45E" w14:textId="77777777" w:rsidTr="002012FB">
        <w:trPr>
          <w:trHeight w:val="458"/>
        </w:trPr>
        <w:tc>
          <w:tcPr>
            <w:tcW w:w="1736" w:type="dxa"/>
            <w:tcBorders>
              <w:top w:val="dotted" w:sz="4" w:space="0" w:color="000000"/>
              <w:left w:val="nil"/>
              <w:bottom w:val="dotted" w:sz="4" w:space="0" w:color="000000"/>
              <w:right w:val="dotted" w:sz="4" w:space="0" w:color="000000"/>
            </w:tcBorders>
            <w:shd w:val="clear" w:color="auto" w:fill="auto"/>
            <w:tcMar>
              <w:top w:w="10" w:type="dxa"/>
              <w:left w:w="10" w:type="dxa"/>
              <w:bottom w:w="0" w:type="dxa"/>
              <w:right w:w="10" w:type="dxa"/>
            </w:tcMar>
            <w:vAlign w:val="bottom"/>
            <w:hideMark/>
          </w:tcPr>
          <w:p w14:paraId="45570BDD" w14:textId="77777777" w:rsidR="002012FB" w:rsidRPr="002012FB" w:rsidRDefault="002012FB" w:rsidP="002012FB">
            <w:pPr>
              <w:jc w:val="both"/>
              <w:rPr>
                <w:b/>
                <w:bCs/>
                <w:sz w:val="16"/>
                <w:szCs w:val="16"/>
              </w:rPr>
            </w:pPr>
            <w:proofErr w:type="spellStart"/>
            <w:r w:rsidRPr="002012FB">
              <w:rPr>
                <w:b/>
                <w:bCs/>
                <w:sz w:val="16"/>
                <w:szCs w:val="16"/>
                <w:lang w:val="fr-FR"/>
              </w:rPr>
              <w:t>Gasoline</w:t>
            </w:r>
            <w:proofErr w:type="spellEnd"/>
            <w:r w:rsidRPr="002012FB">
              <w:rPr>
                <w:b/>
                <w:bCs/>
                <w:sz w:val="16"/>
                <w:szCs w:val="16"/>
                <w:lang w:val="fr-FR"/>
              </w:rPr>
              <w:t xml:space="preserve"> </w:t>
            </w:r>
            <w:proofErr w:type="spellStart"/>
            <w:r w:rsidRPr="002012FB">
              <w:rPr>
                <w:b/>
                <w:bCs/>
                <w:sz w:val="16"/>
                <w:szCs w:val="16"/>
                <w:lang w:val="fr-FR"/>
              </w:rPr>
              <w:t>Biohydrocarbon</w:t>
            </w:r>
            <w:proofErr w:type="spellEnd"/>
            <w:r w:rsidRPr="002012FB">
              <w:rPr>
                <w:b/>
                <w:bCs/>
                <w:sz w:val="16"/>
                <w:szCs w:val="16"/>
                <w:lang w:val="fr-FR"/>
              </w:rPr>
              <w:t xml:space="preserve"> (Non Public Transport) </w:t>
            </w:r>
          </w:p>
        </w:tc>
        <w:tc>
          <w:tcPr>
            <w:tcW w:w="526"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376F0716" w14:textId="77777777" w:rsidR="002012FB" w:rsidRPr="002012FB" w:rsidRDefault="002012FB" w:rsidP="002012FB">
            <w:pPr>
              <w:jc w:val="both"/>
              <w:rPr>
                <w:b/>
                <w:bCs/>
                <w:sz w:val="16"/>
                <w:szCs w:val="16"/>
              </w:rPr>
            </w:pPr>
            <w:r w:rsidRPr="002012FB">
              <w:rPr>
                <w:b/>
                <w:bCs/>
                <w:sz w:val="16"/>
                <w:szCs w:val="16"/>
              </w:rPr>
              <w:t>-</w:t>
            </w:r>
          </w:p>
        </w:tc>
        <w:tc>
          <w:tcPr>
            <w:tcW w:w="526"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396F9CC0" w14:textId="77777777" w:rsidR="002012FB" w:rsidRPr="002012FB" w:rsidRDefault="002012FB" w:rsidP="002012FB">
            <w:pPr>
              <w:jc w:val="both"/>
              <w:rPr>
                <w:b/>
                <w:bCs/>
                <w:sz w:val="16"/>
                <w:szCs w:val="16"/>
              </w:rPr>
            </w:pPr>
            <w:r w:rsidRPr="002012FB">
              <w:rPr>
                <w:b/>
                <w:bCs/>
                <w:sz w:val="16"/>
                <w:szCs w:val="16"/>
              </w:rPr>
              <w:t>-</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09DD4FB7"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0A47CA6B"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7F2D216A"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0167E8B5"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0A570B59"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485B1386"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6908D7E0"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134EACF4"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4C4DDACA"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dotted" w:sz="4" w:space="0" w:color="000000"/>
              <w:right w:val="dotted" w:sz="4" w:space="0" w:color="000000"/>
            </w:tcBorders>
            <w:shd w:val="clear" w:color="auto" w:fill="auto"/>
            <w:tcMar>
              <w:top w:w="10" w:type="dxa"/>
              <w:left w:w="10" w:type="dxa"/>
              <w:bottom w:w="0" w:type="dxa"/>
              <w:right w:w="10" w:type="dxa"/>
            </w:tcMar>
            <w:vAlign w:val="center"/>
            <w:hideMark/>
          </w:tcPr>
          <w:p w14:paraId="61CF6287"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dotted" w:sz="4" w:space="0" w:color="000000"/>
              <w:right w:val="nil"/>
            </w:tcBorders>
            <w:shd w:val="clear" w:color="auto" w:fill="auto"/>
            <w:tcMar>
              <w:top w:w="10" w:type="dxa"/>
              <w:left w:w="10" w:type="dxa"/>
              <w:bottom w:w="0" w:type="dxa"/>
              <w:right w:w="10" w:type="dxa"/>
            </w:tcMar>
            <w:vAlign w:val="center"/>
            <w:hideMark/>
          </w:tcPr>
          <w:p w14:paraId="6C03CB81" w14:textId="77777777" w:rsidR="002012FB" w:rsidRPr="002012FB" w:rsidRDefault="002012FB" w:rsidP="002012FB">
            <w:pPr>
              <w:jc w:val="both"/>
              <w:rPr>
                <w:b/>
                <w:bCs/>
                <w:sz w:val="16"/>
                <w:szCs w:val="16"/>
              </w:rPr>
            </w:pPr>
            <w:r w:rsidRPr="002012FB">
              <w:rPr>
                <w:b/>
                <w:bCs/>
                <w:sz w:val="16"/>
                <w:szCs w:val="16"/>
              </w:rPr>
              <w:t>10%</w:t>
            </w:r>
          </w:p>
        </w:tc>
      </w:tr>
      <w:tr w:rsidR="002012FB" w:rsidRPr="002012FB" w14:paraId="72A57BA7" w14:textId="77777777" w:rsidTr="002012FB">
        <w:trPr>
          <w:trHeight w:val="157"/>
        </w:trPr>
        <w:tc>
          <w:tcPr>
            <w:tcW w:w="1736" w:type="dxa"/>
            <w:tcBorders>
              <w:top w:val="dotted" w:sz="4" w:space="0" w:color="000000"/>
              <w:left w:val="nil"/>
              <w:bottom w:val="single" w:sz="8" w:space="0" w:color="000000"/>
              <w:right w:val="dotted" w:sz="4" w:space="0" w:color="000000"/>
            </w:tcBorders>
            <w:shd w:val="clear" w:color="auto" w:fill="auto"/>
            <w:tcMar>
              <w:top w:w="10" w:type="dxa"/>
              <w:left w:w="10" w:type="dxa"/>
              <w:bottom w:w="0" w:type="dxa"/>
              <w:right w:w="10" w:type="dxa"/>
            </w:tcMar>
            <w:vAlign w:val="bottom"/>
            <w:hideMark/>
          </w:tcPr>
          <w:p w14:paraId="4E85B88D" w14:textId="77777777" w:rsidR="002012FB" w:rsidRPr="002012FB" w:rsidRDefault="002012FB" w:rsidP="002012FB">
            <w:pPr>
              <w:jc w:val="both"/>
              <w:rPr>
                <w:b/>
                <w:bCs/>
                <w:sz w:val="16"/>
                <w:szCs w:val="16"/>
              </w:rPr>
            </w:pPr>
            <w:proofErr w:type="spellStart"/>
            <w:r w:rsidRPr="002012FB">
              <w:rPr>
                <w:b/>
                <w:bCs/>
                <w:sz w:val="16"/>
                <w:szCs w:val="16"/>
              </w:rPr>
              <w:t>Bioavtur</w:t>
            </w:r>
            <w:proofErr w:type="spellEnd"/>
            <w:r w:rsidRPr="002012FB">
              <w:rPr>
                <w:b/>
                <w:bCs/>
                <w:sz w:val="16"/>
                <w:szCs w:val="16"/>
              </w:rPr>
              <w:t xml:space="preserve"> </w:t>
            </w:r>
          </w:p>
        </w:tc>
        <w:tc>
          <w:tcPr>
            <w:tcW w:w="526" w:type="dxa"/>
            <w:tcBorders>
              <w:top w:val="dotted" w:sz="4" w:space="0" w:color="000000"/>
              <w:left w:val="dotted" w:sz="4" w:space="0" w:color="000000"/>
              <w:bottom w:val="single" w:sz="8" w:space="0" w:color="000000"/>
              <w:right w:val="dotted" w:sz="4" w:space="0" w:color="000000"/>
            </w:tcBorders>
            <w:shd w:val="clear" w:color="auto" w:fill="auto"/>
            <w:tcMar>
              <w:top w:w="10" w:type="dxa"/>
              <w:left w:w="10" w:type="dxa"/>
              <w:bottom w:w="0" w:type="dxa"/>
              <w:right w:w="10" w:type="dxa"/>
            </w:tcMar>
            <w:vAlign w:val="center"/>
            <w:hideMark/>
          </w:tcPr>
          <w:p w14:paraId="7B05E378" w14:textId="77777777" w:rsidR="002012FB" w:rsidRPr="002012FB" w:rsidRDefault="002012FB" w:rsidP="002012FB">
            <w:pPr>
              <w:jc w:val="both"/>
              <w:rPr>
                <w:b/>
                <w:bCs/>
                <w:sz w:val="16"/>
                <w:szCs w:val="16"/>
              </w:rPr>
            </w:pPr>
            <w:r w:rsidRPr="002012FB">
              <w:rPr>
                <w:b/>
                <w:bCs/>
                <w:sz w:val="16"/>
                <w:szCs w:val="16"/>
              </w:rPr>
              <w:t>-</w:t>
            </w:r>
          </w:p>
        </w:tc>
        <w:tc>
          <w:tcPr>
            <w:tcW w:w="526" w:type="dxa"/>
            <w:tcBorders>
              <w:top w:val="dotted" w:sz="4" w:space="0" w:color="000000"/>
              <w:left w:val="dotted" w:sz="4" w:space="0" w:color="000000"/>
              <w:bottom w:val="single" w:sz="8" w:space="0" w:color="000000"/>
              <w:right w:val="dotted" w:sz="4" w:space="0" w:color="000000"/>
            </w:tcBorders>
            <w:shd w:val="clear" w:color="auto" w:fill="auto"/>
            <w:tcMar>
              <w:top w:w="10" w:type="dxa"/>
              <w:left w:w="10" w:type="dxa"/>
              <w:bottom w:w="0" w:type="dxa"/>
              <w:right w:w="10" w:type="dxa"/>
            </w:tcMar>
            <w:vAlign w:val="center"/>
            <w:hideMark/>
          </w:tcPr>
          <w:p w14:paraId="2BF4622A" w14:textId="77777777" w:rsidR="002012FB" w:rsidRPr="002012FB" w:rsidRDefault="002012FB" w:rsidP="002012FB">
            <w:pPr>
              <w:jc w:val="both"/>
              <w:rPr>
                <w:b/>
                <w:bCs/>
                <w:sz w:val="16"/>
                <w:szCs w:val="16"/>
              </w:rPr>
            </w:pPr>
            <w:r w:rsidRPr="002012FB">
              <w:rPr>
                <w:b/>
                <w:bCs/>
                <w:sz w:val="16"/>
                <w:szCs w:val="16"/>
              </w:rPr>
              <w:t>2%</w:t>
            </w:r>
          </w:p>
        </w:tc>
        <w:tc>
          <w:tcPr>
            <w:tcW w:w="525" w:type="dxa"/>
            <w:tcBorders>
              <w:top w:val="dotted" w:sz="4" w:space="0" w:color="000000"/>
              <w:left w:val="dotted" w:sz="4" w:space="0" w:color="000000"/>
              <w:bottom w:val="single" w:sz="8" w:space="0" w:color="000000"/>
              <w:right w:val="dotted" w:sz="4" w:space="0" w:color="000000"/>
            </w:tcBorders>
            <w:shd w:val="clear" w:color="auto" w:fill="auto"/>
            <w:tcMar>
              <w:top w:w="10" w:type="dxa"/>
              <w:left w:w="10" w:type="dxa"/>
              <w:bottom w:w="0" w:type="dxa"/>
              <w:right w:w="10" w:type="dxa"/>
            </w:tcMar>
            <w:vAlign w:val="center"/>
            <w:hideMark/>
          </w:tcPr>
          <w:p w14:paraId="5966AA91" w14:textId="77777777" w:rsidR="002012FB" w:rsidRPr="002012FB" w:rsidRDefault="002012FB" w:rsidP="002012FB">
            <w:pPr>
              <w:jc w:val="both"/>
              <w:rPr>
                <w:b/>
                <w:bCs/>
                <w:sz w:val="16"/>
                <w:szCs w:val="16"/>
              </w:rPr>
            </w:pPr>
            <w:r w:rsidRPr="002012FB">
              <w:rPr>
                <w:b/>
                <w:bCs/>
                <w:sz w:val="16"/>
                <w:szCs w:val="16"/>
              </w:rPr>
              <w:t>2%</w:t>
            </w:r>
          </w:p>
        </w:tc>
        <w:tc>
          <w:tcPr>
            <w:tcW w:w="525" w:type="dxa"/>
            <w:tcBorders>
              <w:top w:val="dotted" w:sz="4" w:space="0" w:color="000000"/>
              <w:left w:val="dotted" w:sz="4" w:space="0" w:color="000000"/>
              <w:bottom w:val="single" w:sz="8" w:space="0" w:color="000000"/>
              <w:right w:val="dotted" w:sz="4" w:space="0" w:color="000000"/>
            </w:tcBorders>
            <w:shd w:val="clear" w:color="auto" w:fill="auto"/>
            <w:tcMar>
              <w:top w:w="10" w:type="dxa"/>
              <w:left w:w="10" w:type="dxa"/>
              <w:bottom w:w="0" w:type="dxa"/>
              <w:right w:w="10" w:type="dxa"/>
            </w:tcMar>
            <w:vAlign w:val="center"/>
            <w:hideMark/>
          </w:tcPr>
          <w:p w14:paraId="52AA5730" w14:textId="77777777" w:rsidR="002012FB" w:rsidRPr="002012FB" w:rsidRDefault="002012FB" w:rsidP="002012FB">
            <w:pPr>
              <w:jc w:val="both"/>
              <w:rPr>
                <w:b/>
                <w:bCs/>
                <w:sz w:val="16"/>
                <w:szCs w:val="16"/>
              </w:rPr>
            </w:pPr>
            <w:r w:rsidRPr="002012FB">
              <w:rPr>
                <w:b/>
                <w:bCs/>
                <w:sz w:val="16"/>
                <w:szCs w:val="16"/>
              </w:rPr>
              <w:t>2%</w:t>
            </w:r>
          </w:p>
        </w:tc>
        <w:tc>
          <w:tcPr>
            <w:tcW w:w="525" w:type="dxa"/>
            <w:tcBorders>
              <w:top w:val="dotted" w:sz="4" w:space="0" w:color="000000"/>
              <w:left w:val="dotted" w:sz="4" w:space="0" w:color="000000"/>
              <w:bottom w:val="single" w:sz="8" w:space="0" w:color="000000"/>
              <w:right w:val="dotted" w:sz="4" w:space="0" w:color="000000"/>
            </w:tcBorders>
            <w:shd w:val="clear" w:color="auto" w:fill="auto"/>
            <w:tcMar>
              <w:top w:w="10" w:type="dxa"/>
              <w:left w:w="10" w:type="dxa"/>
              <w:bottom w:w="0" w:type="dxa"/>
              <w:right w:w="10" w:type="dxa"/>
            </w:tcMar>
            <w:vAlign w:val="center"/>
            <w:hideMark/>
          </w:tcPr>
          <w:p w14:paraId="6BDFB675" w14:textId="77777777" w:rsidR="002012FB" w:rsidRPr="002012FB" w:rsidRDefault="002012FB" w:rsidP="002012FB">
            <w:pPr>
              <w:jc w:val="both"/>
              <w:rPr>
                <w:b/>
                <w:bCs/>
                <w:sz w:val="16"/>
                <w:szCs w:val="16"/>
              </w:rPr>
            </w:pPr>
            <w:r w:rsidRPr="002012FB">
              <w:rPr>
                <w:b/>
                <w:bCs/>
                <w:sz w:val="16"/>
                <w:szCs w:val="16"/>
              </w:rPr>
              <w:t>2%</w:t>
            </w:r>
          </w:p>
        </w:tc>
        <w:tc>
          <w:tcPr>
            <w:tcW w:w="525" w:type="dxa"/>
            <w:tcBorders>
              <w:top w:val="dotted" w:sz="4" w:space="0" w:color="000000"/>
              <w:left w:val="dotted" w:sz="4" w:space="0" w:color="000000"/>
              <w:bottom w:val="single" w:sz="8" w:space="0" w:color="000000"/>
              <w:right w:val="dotted" w:sz="4" w:space="0" w:color="000000"/>
            </w:tcBorders>
            <w:shd w:val="clear" w:color="auto" w:fill="auto"/>
            <w:tcMar>
              <w:top w:w="10" w:type="dxa"/>
              <w:left w:w="10" w:type="dxa"/>
              <w:bottom w:w="0" w:type="dxa"/>
              <w:right w:w="10" w:type="dxa"/>
            </w:tcMar>
            <w:vAlign w:val="center"/>
            <w:hideMark/>
          </w:tcPr>
          <w:p w14:paraId="0067A789" w14:textId="77777777" w:rsidR="002012FB" w:rsidRPr="002012FB" w:rsidRDefault="002012FB" w:rsidP="002012FB">
            <w:pPr>
              <w:jc w:val="both"/>
              <w:rPr>
                <w:b/>
                <w:bCs/>
                <w:sz w:val="16"/>
                <w:szCs w:val="16"/>
              </w:rPr>
            </w:pPr>
            <w:r w:rsidRPr="002012FB">
              <w:rPr>
                <w:b/>
                <w:bCs/>
                <w:sz w:val="16"/>
                <w:szCs w:val="16"/>
              </w:rPr>
              <w:t>2%</w:t>
            </w:r>
          </w:p>
        </w:tc>
        <w:tc>
          <w:tcPr>
            <w:tcW w:w="525" w:type="dxa"/>
            <w:tcBorders>
              <w:top w:val="dotted" w:sz="4" w:space="0" w:color="000000"/>
              <w:left w:val="dotted" w:sz="4" w:space="0" w:color="000000"/>
              <w:bottom w:val="single" w:sz="8" w:space="0" w:color="000000"/>
              <w:right w:val="dotted" w:sz="4" w:space="0" w:color="000000"/>
            </w:tcBorders>
            <w:shd w:val="clear" w:color="auto" w:fill="auto"/>
            <w:tcMar>
              <w:top w:w="10" w:type="dxa"/>
              <w:left w:w="10" w:type="dxa"/>
              <w:bottom w:w="0" w:type="dxa"/>
              <w:right w:w="10" w:type="dxa"/>
            </w:tcMar>
            <w:vAlign w:val="center"/>
            <w:hideMark/>
          </w:tcPr>
          <w:p w14:paraId="2392DE28" w14:textId="77777777" w:rsidR="002012FB" w:rsidRPr="002012FB" w:rsidRDefault="002012FB" w:rsidP="002012FB">
            <w:pPr>
              <w:jc w:val="both"/>
              <w:rPr>
                <w:b/>
                <w:bCs/>
                <w:sz w:val="16"/>
                <w:szCs w:val="16"/>
              </w:rPr>
            </w:pPr>
            <w:r w:rsidRPr="002012FB">
              <w:rPr>
                <w:b/>
                <w:bCs/>
                <w:sz w:val="16"/>
                <w:szCs w:val="16"/>
              </w:rPr>
              <w:t>2%</w:t>
            </w:r>
          </w:p>
        </w:tc>
        <w:tc>
          <w:tcPr>
            <w:tcW w:w="525" w:type="dxa"/>
            <w:tcBorders>
              <w:top w:val="dotted" w:sz="4" w:space="0" w:color="000000"/>
              <w:left w:val="dotted" w:sz="4" w:space="0" w:color="000000"/>
              <w:bottom w:val="single" w:sz="8" w:space="0" w:color="000000"/>
              <w:right w:val="dotted" w:sz="4" w:space="0" w:color="000000"/>
            </w:tcBorders>
            <w:shd w:val="clear" w:color="auto" w:fill="auto"/>
            <w:tcMar>
              <w:top w:w="10" w:type="dxa"/>
              <w:left w:w="10" w:type="dxa"/>
              <w:bottom w:w="0" w:type="dxa"/>
              <w:right w:w="10" w:type="dxa"/>
            </w:tcMar>
            <w:vAlign w:val="center"/>
            <w:hideMark/>
          </w:tcPr>
          <w:p w14:paraId="54615E87"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single" w:sz="8" w:space="0" w:color="000000"/>
              <w:right w:val="dotted" w:sz="4" w:space="0" w:color="000000"/>
            </w:tcBorders>
            <w:shd w:val="clear" w:color="auto" w:fill="auto"/>
            <w:tcMar>
              <w:top w:w="10" w:type="dxa"/>
              <w:left w:w="10" w:type="dxa"/>
              <w:bottom w:w="0" w:type="dxa"/>
              <w:right w:w="10" w:type="dxa"/>
            </w:tcMar>
            <w:vAlign w:val="center"/>
            <w:hideMark/>
          </w:tcPr>
          <w:p w14:paraId="36743989"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single" w:sz="8" w:space="0" w:color="000000"/>
              <w:right w:val="dotted" w:sz="4" w:space="0" w:color="000000"/>
            </w:tcBorders>
            <w:shd w:val="clear" w:color="auto" w:fill="auto"/>
            <w:tcMar>
              <w:top w:w="10" w:type="dxa"/>
              <w:left w:w="10" w:type="dxa"/>
              <w:bottom w:w="0" w:type="dxa"/>
              <w:right w:w="10" w:type="dxa"/>
            </w:tcMar>
            <w:vAlign w:val="center"/>
            <w:hideMark/>
          </w:tcPr>
          <w:p w14:paraId="23D0041A"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single" w:sz="8" w:space="0" w:color="000000"/>
              <w:right w:val="dotted" w:sz="4" w:space="0" w:color="000000"/>
            </w:tcBorders>
            <w:shd w:val="clear" w:color="auto" w:fill="auto"/>
            <w:tcMar>
              <w:top w:w="10" w:type="dxa"/>
              <w:left w:w="10" w:type="dxa"/>
              <w:bottom w:w="0" w:type="dxa"/>
              <w:right w:w="10" w:type="dxa"/>
            </w:tcMar>
            <w:vAlign w:val="center"/>
            <w:hideMark/>
          </w:tcPr>
          <w:p w14:paraId="7E3A3049"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single" w:sz="8" w:space="0" w:color="000000"/>
              <w:right w:val="dotted" w:sz="4" w:space="0" w:color="000000"/>
            </w:tcBorders>
            <w:shd w:val="clear" w:color="auto" w:fill="auto"/>
            <w:tcMar>
              <w:top w:w="10" w:type="dxa"/>
              <w:left w:w="10" w:type="dxa"/>
              <w:bottom w:w="0" w:type="dxa"/>
              <w:right w:w="10" w:type="dxa"/>
            </w:tcMar>
            <w:vAlign w:val="center"/>
            <w:hideMark/>
          </w:tcPr>
          <w:p w14:paraId="195B4E5E" w14:textId="77777777" w:rsidR="002012FB" w:rsidRPr="002012FB" w:rsidRDefault="002012FB" w:rsidP="002012FB">
            <w:pPr>
              <w:jc w:val="both"/>
              <w:rPr>
                <w:b/>
                <w:bCs/>
                <w:sz w:val="16"/>
                <w:szCs w:val="16"/>
              </w:rPr>
            </w:pPr>
            <w:r w:rsidRPr="002012FB">
              <w:rPr>
                <w:b/>
                <w:bCs/>
                <w:sz w:val="16"/>
                <w:szCs w:val="16"/>
              </w:rPr>
              <w:t>5%</w:t>
            </w:r>
          </w:p>
        </w:tc>
        <w:tc>
          <w:tcPr>
            <w:tcW w:w="525" w:type="dxa"/>
            <w:tcBorders>
              <w:top w:val="dotted" w:sz="4" w:space="0" w:color="000000"/>
              <w:left w:val="dotted" w:sz="4" w:space="0" w:color="000000"/>
              <w:bottom w:val="single" w:sz="8" w:space="0" w:color="000000"/>
              <w:right w:val="nil"/>
            </w:tcBorders>
            <w:shd w:val="clear" w:color="auto" w:fill="auto"/>
            <w:tcMar>
              <w:top w:w="10" w:type="dxa"/>
              <w:left w:w="10" w:type="dxa"/>
              <w:bottom w:w="0" w:type="dxa"/>
              <w:right w:w="10" w:type="dxa"/>
            </w:tcMar>
            <w:vAlign w:val="center"/>
            <w:hideMark/>
          </w:tcPr>
          <w:p w14:paraId="5EDA2AB6" w14:textId="77777777" w:rsidR="002012FB" w:rsidRPr="002012FB" w:rsidRDefault="002012FB" w:rsidP="002012FB">
            <w:pPr>
              <w:jc w:val="both"/>
              <w:rPr>
                <w:b/>
                <w:bCs/>
                <w:sz w:val="16"/>
                <w:szCs w:val="16"/>
              </w:rPr>
            </w:pPr>
            <w:r w:rsidRPr="002012FB">
              <w:rPr>
                <w:b/>
                <w:bCs/>
                <w:sz w:val="16"/>
                <w:szCs w:val="16"/>
              </w:rPr>
              <w:t>10%</w:t>
            </w:r>
          </w:p>
        </w:tc>
      </w:tr>
    </w:tbl>
    <w:p w14:paraId="21230B86" w14:textId="5642C65C" w:rsidR="00952325" w:rsidRDefault="00952325" w:rsidP="00C6710C">
      <w:pPr>
        <w:jc w:val="both"/>
        <w:rPr>
          <w:b/>
          <w:bCs/>
        </w:rPr>
      </w:pPr>
    </w:p>
    <w:p w14:paraId="70A68927" w14:textId="34E1C577" w:rsidR="00952325" w:rsidRDefault="00952325" w:rsidP="00C6710C">
      <w:pPr>
        <w:ind w:left="720"/>
        <w:jc w:val="center"/>
        <w:rPr>
          <w:b/>
          <w:bCs/>
        </w:rPr>
      </w:pPr>
    </w:p>
    <w:p w14:paraId="0D3E0536" w14:textId="2477A39B" w:rsidR="00952325" w:rsidRDefault="00130A8A" w:rsidP="005C6B49">
      <w:pPr>
        <w:ind w:left="360"/>
        <w:jc w:val="both"/>
        <w:rPr>
          <w:b/>
          <w:bCs/>
        </w:rPr>
      </w:pPr>
      <w:r>
        <w:rPr>
          <w:b/>
          <w:bCs/>
        </w:rPr>
        <w:t xml:space="preserve">POWER </w:t>
      </w:r>
    </w:p>
    <w:p w14:paraId="591B54CA" w14:textId="2DB03F44" w:rsidR="005C6B49" w:rsidRPr="00553907" w:rsidRDefault="00935A88" w:rsidP="00553907">
      <w:pPr>
        <w:pStyle w:val="ListParagraph"/>
        <w:numPr>
          <w:ilvl w:val="0"/>
          <w:numId w:val="35"/>
        </w:numPr>
        <w:ind w:left="720"/>
        <w:jc w:val="both"/>
      </w:pPr>
      <w:r w:rsidRPr="00553907">
        <w:t xml:space="preserve">Indonesia consists of </w:t>
      </w:r>
      <w:r w:rsidR="008C0D1B" w:rsidRPr="00553907">
        <w:t xml:space="preserve">6 (six) large power systems, plus many small island power systems: </w:t>
      </w:r>
    </w:p>
    <w:p w14:paraId="124F408B" w14:textId="77777777" w:rsidR="00553907" w:rsidRDefault="00553907" w:rsidP="00553907">
      <w:pPr>
        <w:pStyle w:val="ListParagraph"/>
        <w:numPr>
          <w:ilvl w:val="1"/>
          <w:numId w:val="35"/>
        </w:numPr>
      </w:pPr>
      <w:r>
        <w:t xml:space="preserve">Jamali (Covering Java, </w:t>
      </w:r>
      <w:proofErr w:type="gramStart"/>
      <w:r>
        <w:t>Bali</w:t>
      </w:r>
      <w:proofErr w:type="gramEnd"/>
      <w:r>
        <w:t xml:space="preserve"> and Madura Islands interconnections) </w:t>
      </w:r>
    </w:p>
    <w:p w14:paraId="056BCF9E" w14:textId="77777777" w:rsidR="00553907" w:rsidRDefault="00553907" w:rsidP="00553907">
      <w:pPr>
        <w:pStyle w:val="ListParagraph"/>
        <w:numPr>
          <w:ilvl w:val="1"/>
          <w:numId w:val="35"/>
        </w:numPr>
      </w:pPr>
      <w:r>
        <w:t xml:space="preserve">Sumatera (Sumatera and Bangka Island), </w:t>
      </w:r>
    </w:p>
    <w:p w14:paraId="14089FF1" w14:textId="77777777" w:rsidR="00553907" w:rsidRDefault="00553907" w:rsidP="00553907">
      <w:pPr>
        <w:pStyle w:val="ListParagraph"/>
        <w:numPr>
          <w:ilvl w:val="1"/>
          <w:numId w:val="35"/>
        </w:numPr>
      </w:pPr>
      <w:r>
        <w:t xml:space="preserve">Kalimantan Interconnection System (Middle, South and East Kalimantan) </w:t>
      </w:r>
    </w:p>
    <w:p w14:paraId="29EC953A" w14:textId="77777777" w:rsidR="00553907" w:rsidRDefault="00553907" w:rsidP="00553907">
      <w:pPr>
        <w:pStyle w:val="ListParagraph"/>
        <w:numPr>
          <w:ilvl w:val="1"/>
          <w:numId w:val="35"/>
        </w:numPr>
      </w:pPr>
      <w:r>
        <w:t xml:space="preserve">Equator System (West Kalimantan) </w:t>
      </w:r>
    </w:p>
    <w:p w14:paraId="7425A025" w14:textId="77777777" w:rsidR="00553907" w:rsidRDefault="00553907" w:rsidP="00553907">
      <w:pPr>
        <w:pStyle w:val="ListParagraph"/>
        <w:numPr>
          <w:ilvl w:val="1"/>
          <w:numId w:val="35"/>
        </w:numPr>
      </w:pPr>
      <w:proofErr w:type="spellStart"/>
      <w:r>
        <w:t>Sulutgo</w:t>
      </w:r>
      <w:proofErr w:type="spellEnd"/>
      <w:r>
        <w:t xml:space="preserve"> System (Northern Part Sulawesi and Gorontalo) </w:t>
      </w:r>
    </w:p>
    <w:p w14:paraId="627D8F9E" w14:textId="77777777" w:rsidR="00553907" w:rsidRDefault="00553907" w:rsidP="00553907">
      <w:pPr>
        <w:pStyle w:val="ListParagraph"/>
        <w:numPr>
          <w:ilvl w:val="1"/>
          <w:numId w:val="35"/>
        </w:numPr>
      </w:pPr>
      <w:proofErr w:type="spellStart"/>
      <w:r>
        <w:t>Sulbagsel</w:t>
      </w:r>
      <w:proofErr w:type="spellEnd"/>
      <w:r>
        <w:t xml:space="preserve"> System (Southern Part of Sulawesi)</w:t>
      </w:r>
    </w:p>
    <w:p w14:paraId="05FB9B0F" w14:textId="77777777" w:rsidR="00553907" w:rsidRDefault="00553907" w:rsidP="00553907">
      <w:pPr>
        <w:pStyle w:val="ListParagraph"/>
        <w:numPr>
          <w:ilvl w:val="1"/>
          <w:numId w:val="35"/>
        </w:numPr>
      </w:pPr>
      <w:r>
        <w:t xml:space="preserve">Other small systems  </w:t>
      </w:r>
    </w:p>
    <w:p w14:paraId="752BA799" w14:textId="6995B99E" w:rsidR="00553907" w:rsidRDefault="00553907" w:rsidP="00553907">
      <w:pPr>
        <w:pStyle w:val="ListParagraph"/>
        <w:numPr>
          <w:ilvl w:val="0"/>
          <w:numId w:val="35"/>
        </w:numPr>
        <w:ind w:left="720"/>
        <w:jc w:val="both"/>
      </w:pPr>
      <w:r w:rsidRPr="00553907">
        <w:t xml:space="preserve">It is targeted to connect Jamali, Sumatera, Kalimantan and Sulawesi System into a single interconnection </w:t>
      </w:r>
      <w:proofErr w:type="gramStart"/>
      <w:r w:rsidRPr="00553907">
        <w:t>system</w:t>
      </w:r>
      <w:proofErr w:type="gramEnd"/>
      <w:r w:rsidRPr="00553907">
        <w:t xml:space="preserve"> </w:t>
      </w:r>
    </w:p>
    <w:p w14:paraId="52D08088" w14:textId="77777777" w:rsidR="00D90E97" w:rsidRDefault="00D90E97" w:rsidP="00D90E97">
      <w:pPr>
        <w:pStyle w:val="ListParagraph"/>
        <w:jc w:val="both"/>
      </w:pPr>
    </w:p>
    <w:p w14:paraId="5ABFFECE" w14:textId="129F0E7D" w:rsidR="00D90E97" w:rsidRDefault="00D90E97" w:rsidP="00D90E97">
      <w:pPr>
        <w:pStyle w:val="ListParagraph"/>
        <w:jc w:val="both"/>
      </w:pPr>
      <w:r>
        <w:rPr>
          <w:noProof/>
        </w:rPr>
        <w:drawing>
          <wp:inline distT="0" distB="0" distL="0" distR="0" wp14:anchorId="7AFB893A" wp14:editId="4F66A217">
            <wp:extent cx="5478539" cy="3094400"/>
            <wp:effectExtent l="0" t="0" r="8255" b="0"/>
            <wp:docPr id="558455619" name="Picture 5584556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55619" name="Picture 1" descr="A screenshot of a computer&#10;&#10;Description automatically generated"/>
                    <pic:cNvPicPr/>
                  </pic:nvPicPr>
                  <pic:blipFill rotWithShape="1">
                    <a:blip r:embed="rId35"/>
                    <a:srcRect l="8547" t="24881" r="28846" b="12251"/>
                    <a:stretch/>
                  </pic:blipFill>
                  <pic:spPr bwMode="auto">
                    <a:xfrm>
                      <a:off x="0" y="0"/>
                      <a:ext cx="5488579" cy="3100071"/>
                    </a:xfrm>
                    <a:prstGeom prst="rect">
                      <a:avLst/>
                    </a:prstGeom>
                    <a:ln>
                      <a:noFill/>
                    </a:ln>
                    <a:extLst>
                      <a:ext uri="{53640926-AAD7-44D8-BBD7-CCE9431645EC}">
                        <a14:shadowObscured xmlns:a14="http://schemas.microsoft.com/office/drawing/2010/main"/>
                      </a:ext>
                    </a:extLst>
                  </pic:spPr>
                </pic:pic>
              </a:graphicData>
            </a:graphic>
          </wp:inline>
        </w:drawing>
      </w:r>
    </w:p>
    <w:p w14:paraId="23605F49" w14:textId="03A3CDC9" w:rsidR="009E75D5" w:rsidRPr="00553907" w:rsidRDefault="009E75D5" w:rsidP="009E75D5">
      <w:pPr>
        <w:pStyle w:val="ListParagraph"/>
        <w:jc w:val="center"/>
      </w:pPr>
      <w:r>
        <w:t xml:space="preserve">Jamali Annual Demand Profile </w:t>
      </w:r>
    </w:p>
    <w:p w14:paraId="1C8A7753" w14:textId="77777777" w:rsidR="00553907" w:rsidRDefault="00553907" w:rsidP="00553907">
      <w:pPr>
        <w:jc w:val="both"/>
        <w:rPr>
          <w:b/>
          <w:bCs/>
        </w:rPr>
      </w:pPr>
    </w:p>
    <w:p w14:paraId="5E81D40D" w14:textId="77777777" w:rsidR="00553907" w:rsidRPr="00553907" w:rsidRDefault="00553907" w:rsidP="00553907">
      <w:pPr>
        <w:ind w:left="1440"/>
        <w:jc w:val="both"/>
        <w:rPr>
          <w:b/>
          <w:bCs/>
        </w:rPr>
      </w:pPr>
    </w:p>
    <w:p w14:paraId="5BA955AA" w14:textId="77777777" w:rsidR="00CA156E" w:rsidRDefault="00CA156E" w:rsidP="00CA156E">
      <w:pPr>
        <w:spacing w:after="0" w:line="240" w:lineRule="auto"/>
        <w:rPr>
          <w:b/>
          <w:bCs/>
        </w:rPr>
      </w:pPr>
      <w:r>
        <w:rPr>
          <w:noProof/>
        </w:rPr>
        <w:lastRenderedPageBreak/>
        <w:drawing>
          <wp:inline distT="0" distB="0" distL="0" distR="0" wp14:anchorId="1C30B9F5" wp14:editId="145ABA28">
            <wp:extent cx="6428740" cy="2715771"/>
            <wp:effectExtent l="0" t="0" r="0" b="8890"/>
            <wp:docPr id="158423551" name="Picture 1584235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3551" name="Picture 1" descr="A screenshot of a computer&#10;&#10;Description automatically generated"/>
                    <pic:cNvPicPr/>
                  </pic:nvPicPr>
                  <pic:blipFill rotWithShape="1">
                    <a:blip r:embed="rId36"/>
                    <a:srcRect l="15918" t="37987" r="19338" b="13390"/>
                    <a:stretch/>
                  </pic:blipFill>
                  <pic:spPr bwMode="auto">
                    <a:xfrm>
                      <a:off x="0" y="0"/>
                      <a:ext cx="6447823" cy="2723833"/>
                    </a:xfrm>
                    <a:prstGeom prst="rect">
                      <a:avLst/>
                    </a:prstGeom>
                    <a:ln>
                      <a:noFill/>
                    </a:ln>
                    <a:extLst>
                      <a:ext uri="{53640926-AAD7-44D8-BBD7-CCE9431645EC}">
                        <a14:shadowObscured xmlns:a14="http://schemas.microsoft.com/office/drawing/2010/main"/>
                      </a:ext>
                    </a:extLst>
                  </pic:spPr>
                </pic:pic>
              </a:graphicData>
            </a:graphic>
          </wp:inline>
        </w:drawing>
      </w:r>
    </w:p>
    <w:p w14:paraId="0A484A68" w14:textId="77777777" w:rsidR="00CA156E" w:rsidRDefault="00CA156E" w:rsidP="00CA156E">
      <w:pPr>
        <w:spacing w:after="0" w:line="240" w:lineRule="auto"/>
        <w:jc w:val="center"/>
        <w:rPr>
          <w:b/>
          <w:bCs/>
        </w:rPr>
      </w:pPr>
      <w:r>
        <w:rPr>
          <w:b/>
          <w:bCs/>
        </w:rPr>
        <w:t>Sumatera System – Annual Demand Profile</w:t>
      </w:r>
    </w:p>
    <w:p w14:paraId="125B1DA0" w14:textId="77777777" w:rsidR="00CA156E" w:rsidRDefault="00CA156E" w:rsidP="00CA156E">
      <w:pPr>
        <w:rPr>
          <w:b/>
          <w:bCs/>
        </w:rPr>
      </w:pPr>
    </w:p>
    <w:p w14:paraId="4C8C2C2F" w14:textId="77777777" w:rsidR="00CA156E" w:rsidRDefault="00CA156E" w:rsidP="00CA156E">
      <w:pPr>
        <w:spacing w:after="0" w:line="240" w:lineRule="auto"/>
        <w:rPr>
          <w:b/>
          <w:bCs/>
        </w:rPr>
      </w:pPr>
      <w:r>
        <w:rPr>
          <w:noProof/>
        </w:rPr>
        <w:drawing>
          <wp:inline distT="0" distB="0" distL="0" distR="0" wp14:anchorId="77A45550" wp14:editId="7669D485">
            <wp:extent cx="6394865" cy="3613150"/>
            <wp:effectExtent l="0" t="0" r="6350" b="6350"/>
            <wp:docPr id="1464143119" name="Picture 1464143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43119" name="Picture 1" descr="A screenshot of a computer&#10;&#10;Description automatically generated"/>
                    <pic:cNvPicPr/>
                  </pic:nvPicPr>
                  <pic:blipFill rotWithShape="1">
                    <a:blip r:embed="rId37"/>
                    <a:srcRect l="16453" t="22032" r="16987" b="11112"/>
                    <a:stretch/>
                  </pic:blipFill>
                  <pic:spPr bwMode="auto">
                    <a:xfrm>
                      <a:off x="0" y="0"/>
                      <a:ext cx="6414041" cy="3623985"/>
                    </a:xfrm>
                    <a:prstGeom prst="rect">
                      <a:avLst/>
                    </a:prstGeom>
                    <a:ln>
                      <a:noFill/>
                    </a:ln>
                    <a:extLst>
                      <a:ext uri="{53640926-AAD7-44D8-BBD7-CCE9431645EC}">
                        <a14:shadowObscured xmlns:a14="http://schemas.microsoft.com/office/drawing/2010/main"/>
                      </a:ext>
                    </a:extLst>
                  </pic:spPr>
                </pic:pic>
              </a:graphicData>
            </a:graphic>
          </wp:inline>
        </w:drawing>
      </w:r>
    </w:p>
    <w:p w14:paraId="3887F598" w14:textId="77777777" w:rsidR="00CA156E" w:rsidRDefault="00CA156E" w:rsidP="00CA156E">
      <w:pPr>
        <w:spacing w:after="0" w:line="240" w:lineRule="auto"/>
        <w:jc w:val="center"/>
        <w:rPr>
          <w:b/>
          <w:bCs/>
        </w:rPr>
      </w:pPr>
      <w:r>
        <w:rPr>
          <w:b/>
          <w:bCs/>
        </w:rPr>
        <w:t>Kalimantan Interconnection System – Annual Demand Profile</w:t>
      </w:r>
    </w:p>
    <w:p w14:paraId="52E59EFC" w14:textId="77777777" w:rsidR="00CA156E" w:rsidRDefault="00CA156E" w:rsidP="00CA156E">
      <w:pPr>
        <w:jc w:val="center"/>
        <w:rPr>
          <w:b/>
          <w:bCs/>
        </w:rPr>
      </w:pPr>
    </w:p>
    <w:p w14:paraId="4E11106C" w14:textId="77777777" w:rsidR="00CA156E" w:rsidRDefault="00CA156E" w:rsidP="00CA156E">
      <w:pPr>
        <w:spacing w:after="0" w:line="240" w:lineRule="auto"/>
        <w:rPr>
          <w:b/>
          <w:bCs/>
        </w:rPr>
      </w:pPr>
      <w:r>
        <w:rPr>
          <w:noProof/>
        </w:rPr>
        <w:lastRenderedPageBreak/>
        <w:drawing>
          <wp:inline distT="0" distB="0" distL="0" distR="0" wp14:anchorId="550AF943" wp14:editId="21095E6D">
            <wp:extent cx="6311900" cy="3027510"/>
            <wp:effectExtent l="0" t="0" r="0" b="1905"/>
            <wp:docPr id="2138848464" name="Picture 213884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48464" name=""/>
                    <pic:cNvPicPr/>
                  </pic:nvPicPr>
                  <pic:blipFill rotWithShape="1">
                    <a:blip r:embed="rId38"/>
                    <a:srcRect l="11752" t="20894" r="14744" b="16428"/>
                    <a:stretch/>
                  </pic:blipFill>
                  <pic:spPr bwMode="auto">
                    <a:xfrm>
                      <a:off x="0" y="0"/>
                      <a:ext cx="6324724" cy="3033661"/>
                    </a:xfrm>
                    <a:prstGeom prst="rect">
                      <a:avLst/>
                    </a:prstGeom>
                    <a:ln>
                      <a:noFill/>
                    </a:ln>
                    <a:extLst>
                      <a:ext uri="{53640926-AAD7-44D8-BBD7-CCE9431645EC}">
                        <a14:shadowObscured xmlns:a14="http://schemas.microsoft.com/office/drawing/2010/main"/>
                      </a:ext>
                    </a:extLst>
                  </pic:spPr>
                </pic:pic>
              </a:graphicData>
            </a:graphic>
          </wp:inline>
        </w:drawing>
      </w:r>
    </w:p>
    <w:p w14:paraId="7FAFE821" w14:textId="77777777" w:rsidR="00CA156E" w:rsidRDefault="00CA156E" w:rsidP="00CA156E">
      <w:pPr>
        <w:spacing w:after="0" w:line="240" w:lineRule="auto"/>
        <w:jc w:val="center"/>
        <w:rPr>
          <w:b/>
          <w:bCs/>
        </w:rPr>
      </w:pPr>
      <w:r>
        <w:rPr>
          <w:b/>
          <w:bCs/>
        </w:rPr>
        <w:t>Equator System – Annual Demand Profile</w:t>
      </w:r>
    </w:p>
    <w:p w14:paraId="1A694595" w14:textId="77777777" w:rsidR="00CA156E" w:rsidRDefault="00CA156E" w:rsidP="00CA156E">
      <w:pPr>
        <w:rPr>
          <w:b/>
          <w:bCs/>
        </w:rPr>
      </w:pPr>
    </w:p>
    <w:p w14:paraId="539F27E4" w14:textId="77777777" w:rsidR="00CA156E" w:rsidRDefault="00CA156E" w:rsidP="00CA156E">
      <w:pPr>
        <w:rPr>
          <w:b/>
          <w:bCs/>
        </w:rPr>
      </w:pPr>
    </w:p>
    <w:p w14:paraId="1BCA299A" w14:textId="77777777" w:rsidR="00CA156E" w:rsidRDefault="00CA156E" w:rsidP="00CA156E">
      <w:pPr>
        <w:spacing w:after="0" w:line="240" w:lineRule="auto"/>
        <w:rPr>
          <w:b/>
          <w:bCs/>
        </w:rPr>
      </w:pPr>
      <w:r>
        <w:rPr>
          <w:noProof/>
        </w:rPr>
        <w:drawing>
          <wp:inline distT="0" distB="0" distL="0" distR="0" wp14:anchorId="7F784254" wp14:editId="43957C56">
            <wp:extent cx="6330371" cy="3146425"/>
            <wp:effectExtent l="0" t="0" r="0" b="0"/>
            <wp:docPr id="844890258" name="Picture 844890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90258" name="Picture 1" descr="A screenshot of a computer&#10;&#10;Description automatically generated"/>
                    <pic:cNvPicPr/>
                  </pic:nvPicPr>
                  <pic:blipFill rotWithShape="1">
                    <a:blip r:embed="rId39"/>
                    <a:srcRect l="22116" t="38266" r="24680" b="14721"/>
                    <a:stretch/>
                  </pic:blipFill>
                  <pic:spPr bwMode="auto">
                    <a:xfrm>
                      <a:off x="0" y="0"/>
                      <a:ext cx="6338686" cy="3150558"/>
                    </a:xfrm>
                    <a:prstGeom prst="rect">
                      <a:avLst/>
                    </a:prstGeom>
                    <a:ln>
                      <a:noFill/>
                    </a:ln>
                    <a:extLst>
                      <a:ext uri="{53640926-AAD7-44D8-BBD7-CCE9431645EC}">
                        <a14:shadowObscured xmlns:a14="http://schemas.microsoft.com/office/drawing/2010/main"/>
                      </a:ext>
                    </a:extLst>
                  </pic:spPr>
                </pic:pic>
              </a:graphicData>
            </a:graphic>
          </wp:inline>
        </w:drawing>
      </w:r>
    </w:p>
    <w:p w14:paraId="35AAAF45" w14:textId="77777777" w:rsidR="00CA156E" w:rsidRDefault="00CA156E" w:rsidP="00CA156E">
      <w:pPr>
        <w:spacing w:after="0" w:line="240" w:lineRule="auto"/>
        <w:jc w:val="center"/>
        <w:rPr>
          <w:b/>
          <w:bCs/>
        </w:rPr>
      </w:pPr>
      <w:proofErr w:type="spellStart"/>
      <w:r>
        <w:rPr>
          <w:b/>
          <w:bCs/>
        </w:rPr>
        <w:t>Sulutgo</w:t>
      </w:r>
      <w:proofErr w:type="spellEnd"/>
      <w:r>
        <w:rPr>
          <w:b/>
          <w:bCs/>
        </w:rPr>
        <w:t xml:space="preserve"> System -</w:t>
      </w:r>
      <w:r w:rsidRPr="00333250">
        <w:rPr>
          <w:b/>
          <w:bCs/>
        </w:rPr>
        <w:t xml:space="preserve"> </w:t>
      </w:r>
      <w:r>
        <w:rPr>
          <w:b/>
          <w:bCs/>
        </w:rPr>
        <w:t>Annual Demand Profile</w:t>
      </w:r>
    </w:p>
    <w:p w14:paraId="7012B7FD" w14:textId="77777777" w:rsidR="00CA156E" w:rsidRDefault="00CA156E" w:rsidP="00CA156E">
      <w:pPr>
        <w:rPr>
          <w:b/>
          <w:bCs/>
        </w:rPr>
      </w:pPr>
    </w:p>
    <w:p w14:paraId="19296185" w14:textId="77777777" w:rsidR="00CA156E" w:rsidRDefault="00CA156E" w:rsidP="00CA156E">
      <w:pPr>
        <w:rPr>
          <w:b/>
          <w:bCs/>
        </w:rPr>
      </w:pPr>
    </w:p>
    <w:p w14:paraId="638EE17D" w14:textId="77777777" w:rsidR="00CA156E" w:rsidRDefault="00CA156E" w:rsidP="00CA156E">
      <w:pPr>
        <w:spacing w:after="0" w:line="240" w:lineRule="auto"/>
        <w:rPr>
          <w:b/>
          <w:bCs/>
        </w:rPr>
      </w:pPr>
      <w:r>
        <w:rPr>
          <w:noProof/>
        </w:rPr>
        <w:lastRenderedPageBreak/>
        <w:drawing>
          <wp:inline distT="0" distB="0" distL="0" distR="0" wp14:anchorId="58CFD7C4" wp14:editId="389562F4">
            <wp:extent cx="6231636" cy="3581400"/>
            <wp:effectExtent l="0" t="0" r="0" b="0"/>
            <wp:docPr id="700555695" name="Picture 7005556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55695" name="Picture 1" descr="A screenshot of a computer&#10;&#10;Description automatically generated"/>
                    <pic:cNvPicPr/>
                  </pic:nvPicPr>
                  <pic:blipFill rotWithShape="1">
                    <a:blip r:embed="rId40"/>
                    <a:srcRect l="21902" t="28490" r="22329" b="14530"/>
                    <a:stretch/>
                  </pic:blipFill>
                  <pic:spPr bwMode="auto">
                    <a:xfrm>
                      <a:off x="0" y="0"/>
                      <a:ext cx="6237420" cy="3584724"/>
                    </a:xfrm>
                    <a:prstGeom prst="rect">
                      <a:avLst/>
                    </a:prstGeom>
                    <a:ln>
                      <a:noFill/>
                    </a:ln>
                    <a:extLst>
                      <a:ext uri="{53640926-AAD7-44D8-BBD7-CCE9431645EC}">
                        <a14:shadowObscured xmlns:a14="http://schemas.microsoft.com/office/drawing/2010/main"/>
                      </a:ext>
                    </a:extLst>
                  </pic:spPr>
                </pic:pic>
              </a:graphicData>
            </a:graphic>
          </wp:inline>
        </w:drawing>
      </w:r>
    </w:p>
    <w:p w14:paraId="7B6D5EC2" w14:textId="77777777" w:rsidR="00CA156E" w:rsidRDefault="00CA156E" w:rsidP="00CA156E">
      <w:pPr>
        <w:spacing w:after="0" w:line="240" w:lineRule="auto"/>
        <w:jc w:val="center"/>
        <w:rPr>
          <w:b/>
          <w:bCs/>
        </w:rPr>
      </w:pPr>
      <w:proofErr w:type="spellStart"/>
      <w:r>
        <w:rPr>
          <w:b/>
          <w:bCs/>
        </w:rPr>
        <w:t>Sulbagsel</w:t>
      </w:r>
      <w:proofErr w:type="spellEnd"/>
      <w:r>
        <w:rPr>
          <w:b/>
          <w:bCs/>
        </w:rPr>
        <w:t xml:space="preserve"> System - Annual Demand Profile</w:t>
      </w:r>
    </w:p>
    <w:p w14:paraId="2DD93D53" w14:textId="77777777" w:rsidR="00CA156E" w:rsidRDefault="00CA156E" w:rsidP="00CA156E">
      <w:pPr>
        <w:jc w:val="center"/>
        <w:rPr>
          <w:b/>
          <w:bCs/>
        </w:rPr>
      </w:pPr>
    </w:p>
    <w:p w14:paraId="021274F2" w14:textId="77777777" w:rsidR="00CA156E" w:rsidRDefault="00CA156E" w:rsidP="00CA156E">
      <w:pPr>
        <w:rPr>
          <w:b/>
          <w:bCs/>
        </w:rPr>
      </w:pPr>
    </w:p>
    <w:p w14:paraId="191D0896" w14:textId="77777777" w:rsidR="00CA156E" w:rsidRDefault="00CA156E" w:rsidP="00CA156E">
      <w:pPr>
        <w:rPr>
          <w:b/>
          <w:bCs/>
        </w:rPr>
      </w:pPr>
      <w:r>
        <w:rPr>
          <w:b/>
          <w:bCs/>
        </w:rPr>
        <w:t xml:space="preserve">Examples of other small system </w:t>
      </w:r>
    </w:p>
    <w:p w14:paraId="09DF1D77" w14:textId="77777777" w:rsidR="00CA156E" w:rsidRDefault="00CA156E" w:rsidP="00CA156E">
      <w:pPr>
        <w:rPr>
          <w:b/>
          <w:bCs/>
        </w:rPr>
      </w:pPr>
      <w:r>
        <w:rPr>
          <w:noProof/>
        </w:rPr>
        <w:drawing>
          <wp:inline distT="0" distB="0" distL="0" distR="0" wp14:anchorId="560201EE" wp14:editId="2610F8C1">
            <wp:extent cx="5946740" cy="2914650"/>
            <wp:effectExtent l="0" t="0" r="0" b="0"/>
            <wp:docPr id="2207133" name="Picture 2207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133" name="Picture 1" descr="A screenshot of a computer&#10;&#10;Description automatically generated"/>
                    <pic:cNvPicPr/>
                  </pic:nvPicPr>
                  <pic:blipFill rotWithShape="1">
                    <a:blip r:embed="rId41"/>
                    <a:srcRect l="20941" t="24122" r="19550" b="24026"/>
                    <a:stretch/>
                  </pic:blipFill>
                  <pic:spPr bwMode="auto">
                    <a:xfrm>
                      <a:off x="0" y="0"/>
                      <a:ext cx="5951420" cy="2916944"/>
                    </a:xfrm>
                    <a:prstGeom prst="rect">
                      <a:avLst/>
                    </a:prstGeom>
                    <a:ln>
                      <a:noFill/>
                    </a:ln>
                    <a:extLst>
                      <a:ext uri="{53640926-AAD7-44D8-BBD7-CCE9431645EC}">
                        <a14:shadowObscured xmlns:a14="http://schemas.microsoft.com/office/drawing/2010/main"/>
                      </a:ext>
                    </a:extLst>
                  </pic:spPr>
                </pic:pic>
              </a:graphicData>
            </a:graphic>
          </wp:inline>
        </w:drawing>
      </w:r>
    </w:p>
    <w:p w14:paraId="4F7A26D6" w14:textId="77777777" w:rsidR="00CA156E" w:rsidRDefault="00CA156E" w:rsidP="00CA156E">
      <w:pPr>
        <w:jc w:val="center"/>
        <w:rPr>
          <w:b/>
          <w:bCs/>
        </w:rPr>
      </w:pPr>
      <w:r>
        <w:rPr>
          <w:b/>
          <w:bCs/>
        </w:rPr>
        <w:t>Ambon System</w:t>
      </w:r>
    </w:p>
    <w:p w14:paraId="60864F5A" w14:textId="77777777" w:rsidR="00952325" w:rsidRPr="00952325" w:rsidRDefault="00952325" w:rsidP="00130A8A">
      <w:pPr>
        <w:ind w:left="720"/>
        <w:jc w:val="both"/>
        <w:rPr>
          <w:b/>
          <w:bCs/>
        </w:rPr>
      </w:pPr>
    </w:p>
    <w:p w14:paraId="3E738451" w14:textId="77777777" w:rsidR="002A31C3" w:rsidRDefault="002A31C3" w:rsidP="002A31C3">
      <w:pPr>
        <w:rPr>
          <w:b/>
          <w:bCs/>
        </w:rPr>
      </w:pPr>
      <w:r>
        <w:rPr>
          <w:noProof/>
        </w:rPr>
        <w:lastRenderedPageBreak/>
        <w:drawing>
          <wp:inline distT="0" distB="0" distL="0" distR="0" wp14:anchorId="72E011E7" wp14:editId="191BBE89">
            <wp:extent cx="5921829" cy="2743200"/>
            <wp:effectExtent l="0" t="0" r="3175" b="0"/>
            <wp:docPr id="82912882" name="Picture 829128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2882" name="Picture 1" descr="A screenshot of a computer&#10;&#10;Description automatically generated"/>
                    <pic:cNvPicPr/>
                  </pic:nvPicPr>
                  <pic:blipFill rotWithShape="1">
                    <a:blip r:embed="rId42"/>
                    <a:srcRect l="21581" t="23742" r="20300" b="28394"/>
                    <a:stretch/>
                  </pic:blipFill>
                  <pic:spPr bwMode="auto">
                    <a:xfrm>
                      <a:off x="0" y="0"/>
                      <a:ext cx="5932910" cy="2748333"/>
                    </a:xfrm>
                    <a:prstGeom prst="rect">
                      <a:avLst/>
                    </a:prstGeom>
                    <a:ln>
                      <a:noFill/>
                    </a:ln>
                    <a:extLst>
                      <a:ext uri="{53640926-AAD7-44D8-BBD7-CCE9431645EC}">
                        <a14:shadowObscured xmlns:a14="http://schemas.microsoft.com/office/drawing/2010/main"/>
                      </a:ext>
                    </a:extLst>
                  </pic:spPr>
                </pic:pic>
              </a:graphicData>
            </a:graphic>
          </wp:inline>
        </w:drawing>
      </w:r>
    </w:p>
    <w:p w14:paraId="70A7DD42" w14:textId="77777777" w:rsidR="002A31C3" w:rsidRPr="006A34E9" w:rsidRDefault="002A31C3" w:rsidP="002A31C3">
      <w:pPr>
        <w:jc w:val="center"/>
        <w:rPr>
          <w:b/>
          <w:bCs/>
        </w:rPr>
      </w:pPr>
      <w:r>
        <w:rPr>
          <w:b/>
          <w:bCs/>
        </w:rPr>
        <w:t>Ternate-</w:t>
      </w:r>
      <w:proofErr w:type="spellStart"/>
      <w:r>
        <w:rPr>
          <w:b/>
          <w:bCs/>
        </w:rPr>
        <w:t>Tidore</w:t>
      </w:r>
      <w:proofErr w:type="spellEnd"/>
      <w:r>
        <w:rPr>
          <w:b/>
          <w:bCs/>
        </w:rPr>
        <w:t xml:space="preserve"> System</w:t>
      </w:r>
    </w:p>
    <w:p w14:paraId="2C9B1314" w14:textId="77777777" w:rsidR="003534CA" w:rsidRDefault="003534CA" w:rsidP="003534CA">
      <w:pPr>
        <w:ind w:left="360"/>
        <w:jc w:val="both"/>
        <w:rPr>
          <w:b/>
          <w:bCs/>
        </w:rPr>
      </w:pPr>
    </w:p>
    <w:p w14:paraId="237E329A" w14:textId="5A696F8E" w:rsidR="00D4360E" w:rsidRDefault="00DA78D6" w:rsidP="003534CA">
      <w:pPr>
        <w:ind w:left="360"/>
        <w:jc w:val="both"/>
        <w:rPr>
          <w:b/>
          <w:bCs/>
        </w:rPr>
      </w:pPr>
      <w:r>
        <w:rPr>
          <w:b/>
          <w:bCs/>
        </w:rPr>
        <w:t xml:space="preserve">Primary Fuel Prices for Electricity Power Generation </w:t>
      </w:r>
    </w:p>
    <w:p w14:paraId="7A9CA680" w14:textId="4CBA9A46" w:rsidR="00C5663C" w:rsidRDefault="00C5663C" w:rsidP="003534CA">
      <w:pPr>
        <w:ind w:left="360"/>
        <w:jc w:val="both"/>
      </w:pPr>
      <w:r>
        <w:t>As part of Government subsidy for the provision of electricity to the citizens, Coal and Gas Price for utility power plant are capped by the Government. Coal company</w:t>
      </w:r>
      <w:r w:rsidR="006B4A09">
        <w:t xml:space="preserve"> and Gas Company must provide some share of their production to supply the power plant (Domestic Market Obligation or DMO Policy). </w:t>
      </w:r>
    </w:p>
    <w:p w14:paraId="54FDC7B7" w14:textId="3A07538C" w:rsidR="006B4A09" w:rsidRPr="00C5663C" w:rsidRDefault="006B4A09" w:rsidP="003534CA">
      <w:pPr>
        <w:ind w:left="360"/>
        <w:jc w:val="both"/>
      </w:pPr>
      <w:r>
        <w:t xml:space="preserve">However, this policy may not take forever especially if the subsidy is considered very high in the next years, or electricity access and electricity affordability among the citizens are considered affordable.  </w:t>
      </w:r>
    </w:p>
    <w:tbl>
      <w:tblPr>
        <w:tblStyle w:val="TableGrid"/>
        <w:tblW w:w="9090" w:type="dxa"/>
        <w:tblInd w:w="355" w:type="dxa"/>
        <w:tblLook w:val="04A0" w:firstRow="1" w:lastRow="0" w:firstColumn="1" w:lastColumn="0" w:noHBand="0" w:noVBand="1"/>
      </w:tblPr>
      <w:tblGrid>
        <w:gridCol w:w="1885"/>
        <w:gridCol w:w="7205"/>
      </w:tblGrid>
      <w:tr w:rsidR="00C5663C" w14:paraId="560DF6D5" w14:textId="77777777" w:rsidTr="00102E35">
        <w:tc>
          <w:tcPr>
            <w:tcW w:w="1885" w:type="dxa"/>
            <w:shd w:val="clear" w:color="auto" w:fill="D9D9D9" w:themeFill="background1" w:themeFillShade="D9"/>
          </w:tcPr>
          <w:p w14:paraId="4231A17B" w14:textId="77777777" w:rsidR="00C5663C" w:rsidRPr="00430A8A" w:rsidRDefault="00C5663C" w:rsidP="00102E35">
            <w:pPr>
              <w:jc w:val="center"/>
              <w:rPr>
                <w:b/>
                <w:bCs/>
              </w:rPr>
            </w:pPr>
            <w:r w:rsidRPr="00430A8A">
              <w:rPr>
                <w:b/>
                <w:bCs/>
              </w:rPr>
              <w:t>Primary Energy</w:t>
            </w:r>
          </w:p>
        </w:tc>
        <w:tc>
          <w:tcPr>
            <w:tcW w:w="7205" w:type="dxa"/>
            <w:shd w:val="clear" w:color="auto" w:fill="D9D9D9" w:themeFill="background1" w:themeFillShade="D9"/>
          </w:tcPr>
          <w:p w14:paraId="050CC5D4" w14:textId="77777777" w:rsidR="00C5663C" w:rsidRPr="00430A8A" w:rsidRDefault="00C5663C" w:rsidP="00102E35">
            <w:pPr>
              <w:jc w:val="center"/>
              <w:rPr>
                <w:b/>
                <w:bCs/>
              </w:rPr>
            </w:pPr>
            <w:r w:rsidRPr="00430A8A">
              <w:rPr>
                <w:b/>
                <w:bCs/>
              </w:rPr>
              <w:t>Price Policy</w:t>
            </w:r>
          </w:p>
        </w:tc>
      </w:tr>
      <w:tr w:rsidR="00C5663C" w14:paraId="1A2F7A8F" w14:textId="77777777" w:rsidTr="00102E35">
        <w:tc>
          <w:tcPr>
            <w:tcW w:w="1885" w:type="dxa"/>
          </w:tcPr>
          <w:p w14:paraId="70C338A5" w14:textId="77777777" w:rsidR="00C5663C" w:rsidRPr="00430A8A" w:rsidRDefault="00C5663C" w:rsidP="00102E35">
            <w:r w:rsidRPr="00430A8A">
              <w:t xml:space="preserve">Coal </w:t>
            </w:r>
          </w:p>
        </w:tc>
        <w:tc>
          <w:tcPr>
            <w:tcW w:w="7205" w:type="dxa"/>
          </w:tcPr>
          <w:p w14:paraId="0C610808" w14:textId="77777777" w:rsidR="00C5663C" w:rsidRPr="00430A8A" w:rsidRDefault="00C5663C" w:rsidP="00102E35">
            <w:r w:rsidRPr="00430A8A">
              <w:t xml:space="preserve">USD 70/ton for electrical utility companies and its IPPs, </w:t>
            </w:r>
          </w:p>
          <w:p w14:paraId="017DD894" w14:textId="77777777" w:rsidR="00C5663C" w:rsidRDefault="00C5663C" w:rsidP="00102E35">
            <w:pPr>
              <w:jc w:val="both"/>
            </w:pPr>
            <w:r w:rsidRPr="00430A8A">
              <w:t>For coal specification: Calorific Value 6322kcal/kg, Total Moisture 8%, Sulfur Content 0.8%, Ash 15%). For other coal specifications other than specified, price will be calculated based on formula.</w:t>
            </w:r>
          </w:p>
          <w:p w14:paraId="53EA45AF" w14:textId="77777777" w:rsidR="00C5663C" w:rsidRDefault="00C5663C" w:rsidP="00102E35">
            <w:pPr>
              <w:jc w:val="both"/>
            </w:pPr>
          </w:p>
          <w:p w14:paraId="5D8032F3" w14:textId="77777777" w:rsidR="00C5663C" w:rsidRPr="00430A8A" w:rsidRDefault="00C5663C" w:rsidP="00102E35">
            <w:pPr>
              <w:jc w:val="both"/>
            </w:pPr>
            <w:r>
              <w:t>USD 52/ton for 4.700 kcal/kg</w:t>
            </w:r>
          </w:p>
        </w:tc>
      </w:tr>
      <w:tr w:rsidR="00C5663C" w14:paraId="3557D3D9" w14:textId="77777777" w:rsidTr="00102E35">
        <w:tc>
          <w:tcPr>
            <w:tcW w:w="1885" w:type="dxa"/>
          </w:tcPr>
          <w:p w14:paraId="2A7D711B" w14:textId="77777777" w:rsidR="00C5663C" w:rsidRPr="00430A8A" w:rsidRDefault="00C5663C" w:rsidP="00102E35">
            <w:r w:rsidRPr="00430A8A">
              <w:t xml:space="preserve">Gas </w:t>
            </w:r>
          </w:p>
        </w:tc>
        <w:tc>
          <w:tcPr>
            <w:tcW w:w="7205" w:type="dxa"/>
          </w:tcPr>
          <w:p w14:paraId="2968D248" w14:textId="77777777" w:rsidR="00C5663C" w:rsidRPr="00430A8A" w:rsidRDefault="00C5663C" w:rsidP="00102E35">
            <w:pPr>
              <w:jc w:val="both"/>
            </w:pPr>
            <w:r>
              <w:t>Average at plant gate price USD 6.00</w:t>
            </w:r>
            <w:r w:rsidRPr="00430A8A">
              <w:t xml:space="preserve"> – </w:t>
            </w:r>
            <w:r>
              <w:t xml:space="preserve">8 </w:t>
            </w:r>
            <w:r w:rsidRPr="00430A8A">
              <w:t>USD/</w:t>
            </w:r>
            <w:proofErr w:type="spellStart"/>
            <w:r w:rsidRPr="00430A8A">
              <w:t>mmbtu</w:t>
            </w:r>
            <w:proofErr w:type="spellEnd"/>
            <w:r>
              <w:t xml:space="preserve">), </w:t>
            </w:r>
            <w:r w:rsidRPr="00430A8A">
              <w:t xml:space="preserve">depend on the distance of power plant from the gas resources </w:t>
            </w:r>
          </w:p>
        </w:tc>
      </w:tr>
      <w:tr w:rsidR="00C5663C" w14:paraId="30F7C2D1" w14:textId="77777777" w:rsidTr="00102E35">
        <w:tc>
          <w:tcPr>
            <w:tcW w:w="1885" w:type="dxa"/>
          </w:tcPr>
          <w:p w14:paraId="0566EE72" w14:textId="77777777" w:rsidR="00C5663C" w:rsidRPr="00430A8A" w:rsidRDefault="00C5663C" w:rsidP="00102E35">
            <w:r w:rsidRPr="00430A8A">
              <w:t xml:space="preserve">Diesel </w:t>
            </w:r>
            <w:r>
              <w:t>and</w:t>
            </w:r>
            <w:r w:rsidRPr="00430A8A">
              <w:t xml:space="preserve"> Gasoline</w:t>
            </w:r>
          </w:p>
        </w:tc>
        <w:tc>
          <w:tcPr>
            <w:tcW w:w="7205" w:type="dxa"/>
          </w:tcPr>
          <w:p w14:paraId="58D6513F" w14:textId="77777777" w:rsidR="00C5663C" w:rsidRPr="00430A8A" w:rsidRDefault="00C5663C" w:rsidP="00102E35">
            <w:r>
              <w:t>USD 0.45/</w:t>
            </w:r>
            <w:proofErr w:type="spellStart"/>
            <w:r>
              <w:t>litre</w:t>
            </w:r>
            <w:proofErr w:type="spellEnd"/>
            <w:r>
              <w:t xml:space="preserve"> (for calorific value 9.100 kcal/l) </w:t>
            </w:r>
          </w:p>
        </w:tc>
      </w:tr>
      <w:tr w:rsidR="00C5663C" w14:paraId="60F9803E" w14:textId="77777777" w:rsidTr="00102E35">
        <w:tc>
          <w:tcPr>
            <w:tcW w:w="1885" w:type="dxa"/>
          </w:tcPr>
          <w:p w14:paraId="2BF9991A" w14:textId="77777777" w:rsidR="00C5663C" w:rsidRPr="00430A8A" w:rsidRDefault="00C5663C" w:rsidP="00102E35">
            <w:r>
              <w:t xml:space="preserve">Gasoline </w:t>
            </w:r>
          </w:p>
        </w:tc>
        <w:tc>
          <w:tcPr>
            <w:tcW w:w="7205" w:type="dxa"/>
          </w:tcPr>
          <w:p w14:paraId="217357BC" w14:textId="77777777" w:rsidR="00C5663C" w:rsidRDefault="00C5663C" w:rsidP="00102E35">
            <w:r>
              <w:t>USD 0.35/</w:t>
            </w:r>
            <w:proofErr w:type="spellStart"/>
            <w:r>
              <w:t>litre</w:t>
            </w:r>
            <w:proofErr w:type="spellEnd"/>
            <w:r>
              <w:t xml:space="preserve"> (for calorific value 9.700/</w:t>
            </w:r>
            <w:proofErr w:type="spellStart"/>
            <w:r>
              <w:t>litre</w:t>
            </w:r>
            <w:proofErr w:type="spellEnd"/>
            <w:r>
              <w:t xml:space="preserve">) </w:t>
            </w:r>
          </w:p>
        </w:tc>
      </w:tr>
    </w:tbl>
    <w:p w14:paraId="1B8EEA14" w14:textId="5F32FD70" w:rsidR="00C5663C" w:rsidRPr="003534CA" w:rsidRDefault="00C5663C" w:rsidP="003534CA">
      <w:pPr>
        <w:ind w:left="360"/>
        <w:jc w:val="both"/>
        <w:rPr>
          <w:b/>
          <w:bCs/>
        </w:rPr>
      </w:pPr>
    </w:p>
    <w:p w14:paraId="269B296F" w14:textId="16614907" w:rsidR="00D312F0" w:rsidRDefault="00E1193B" w:rsidP="00D312F0">
      <w:pPr>
        <w:jc w:val="both"/>
      </w:pPr>
      <w:r>
        <w:tab/>
      </w:r>
    </w:p>
    <w:p w14:paraId="474C90D2" w14:textId="77777777" w:rsidR="00D312F0" w:rsidRDefault="00D312F0" w:rsidP="00D312F0">
      <w:pPr>
        <w:jc w:val="both"/>
      </w:pPr>
    </w:p>
    <w:p w14:paraId="7FC77D87" w14:textId="77777777" w:rsidR="00D312F0" w:rsidRDefault="00D312F0" w:rsidP="00D312F0">
      <w:pPr>
        <w:jc w:val="both"/>
      </w:pPr>
    </w:p>
    <w:p w14:paraId="42257E99" w14:textId="77777777" w:rsidR="00D312F0" w:rsidRDefault="00D312F0" w:rsidP="00D312F0">
      <w:pPr>
        <w:jc w:val="both"/>
      </w:pPr>
    </w:p>
    <w:p w14:paraId="7302DC4D" w14:textId="29C75EC2" w:rsidR="001F728F" w:rsidRPr="00AA4DD2" w:rsidRDefault="001F728F" w:rsidP="001F728F">
      <w:pPr>
        <w:pStyle w:val="ListParagraph"/>
        <w:ind w:left="360"/>
        <w:jc w:val="both"/>
        <w:rPr>
          <w:b/>
          <w:bCs/>
        </w:rPr>
      </w:pPr>
      <w:r>
        <w:rPr>
          <w:b/>
          <w:bCs/>
        </w:rPr>
        <w:t>A</w:t>
      </w:r>
      <w:r w:rsidRPr="006A34E9">
        <w:rPr>
          <w:b/>
          <w:bCs/>
        </w:rPr>
        <w:t xml:space="preserve">ny capacity constraints (limits) on the use of specific technologies (especially renewables, storage, and imports) </w:t>
      </w:r>
    </w:p>
    <w:p w14:paraId="4FCA774C" w14:textId="77777777" w:rsidR="001F728F" w:rsidRPr="00301801" w:rsidRDefault="001F728F" w:rsidP="001F728F">
      <w:pPr>
        <w:pStyle w:val="ListParagraph"/>
        <w:numPr>
          <w:ilvl w:val="0"/>
          <w:numId w:val="38"/>
        </w:numPr>
        <w:ind w:left="720"/>
        <w:jc w:val="both"/>
      </w:pPr>
      <w:r w:rsidRPr="00301801">
        <w:t xml:space="preserve">Additional CFPP can only be </w:t>
      </w:r>
      <w:r>
        <w:t>built</w:t>
      </w:r>
      <w:r w:rsidRPr="00301801">
        <w:t xml:space="preserve"> if it is integrated with </w:t>
      </w:r>
      <w:r>
        <w:t xml:space="preserve">an </w:t>
      </w:r>
      <w:r w:rsidRPr="00301801">
        <w:t xml:space="preserve">industrial resort, and its operation </w:t>
      </w:r>
      <w:proofErr w:type="gramStart"/>
      <w:r w:rsidRPr="00301801">
        <w:t>has to</w:t>
      </w:r>
      <w:proofErr w:type="gramEnd"/>
      <w:r w:rsidRPr="00301801">
        <w:t xml:space="preserve"> be demolished in 2050. </w:t>
      </w:r>
    </w:p>
    <w:p w14:paraId="254F8C3B" w14:textId="77777777" w:rsidR="001F728F" w:rsidRDefault="001F728F" w:rsidP="001F728F">
      <w:pPr>
        <w:pStyle w:val="ListParagraph"/>
        <w:numPr>
          <w:ilvl w:val="0"/>
          <w:numId w:val="38"/>
        </w:numPr>
        <w:ind w:left="720"/>
        <w:jc w:val="both"/>
      </w:pPr>
      <w:r w:rsidRPr="00F95C70">
        <w:t xml:space="preserve">In 2025 primary energy supply will be 23% from New and Renewable Energy, Coal 55%, Gas </w:t>
      </w:r>
      <w:proofErr w:type="gramStart"/>
      <w:r w:rsidRPr="00F95C70">
        <w:t>22%</w:t>
      </w:r>
      <w:proofErr w:type="gramEnd"/>
      <w:r w:rsidRPr="00F95C70">
        <w:t xml:space="preserve"> and Oil 0.4%</w:t>
      </w:r>
      <w:r>
        <w:t>.</w:t>
      </w:r>
      <w:r w:rsidRPr="00F95C70">
        <w:t xml:space="preserve"> </w:t>
      </w:r>
    </w:p>
    <w:p w14:paraId="77C3834E" w14:textId="77777777" w:rsidR="001F728F" w:rsidRDefault="001F728F" w:rsidP="001F728F">
      <w:pPr>
        <w:pStyle w:val="ListParagraph"/>
        <w:numPr>
          <w:ilvl w:val="0"/>
          <w:numId w:val="38"/>
        </w:numPr>
        <w:ind w:left="720"/>
        <w:jc w:val="both"/>
      </w:pPr>
      <w:r>
        <w:t>CO2 emission peak shall be between 2035-2045.</w:t>
      </w:r>
    </w:p>
    <w:p w14:paraId="2291394E" w14:textId="77777777" w:rsidR="001F728F" w:rsidRDefault="001F728F" w:rsidP="001F728F">
      <w:pPr>
        <w:pStyle w:val="ListParagraph"/>
        <w:numPr>
          <w:ilvl w:val="0"/>
          <w:numId w:val="38"/>
        </w:numPr>
        <w:ind w:left="720"/>
        <w:jc w:val="both"/>
      </w:pPr>
      <w:r>
        <w:t xml:space="preserve">Net Zero Emission target in 2060 (Power Generation should be net zero emission in 2060. </w:t>
      </w:r>
    </w:p>
    <w:p w14:paraId="38502374" w14:textId="77777777" w:rsidR="001F728F" w:rsidRDefault="001F728F" w:rsidP="001F728F">
      <w:pPr>
        <w:pStyle w:val="ListParagraph"/>
        <w:numPr>
          <w:ilvl w:val="0"/>
          <w:numId w:val="38"/>
        </w:numPr>
        <w:ind w:left="720"/>
        <w:jc w:val="both"/>
      </w:pPr>
      <w:r>
        <w:t xml:space="preserve">Nuclear can be operated in </w:t>
      </w:r>
      <w:proofErr w:type="gramStart"/>
      <w:r>
        <w:t>2039</w:t>
      </w:r>
      <w:proofErr w:type="gramEnd"/>
      <w:r>
        <w:t xml:space="preserve"> </w:t>
      </w:r>
    </w:p>
    <w:p w14:paraId="4DE0D7CF" w14:textId="77777777" w:rsidR="001F728F" w:rsidRDefault="001F728F" w:rsidP="001F728F">
      <w:pPr>
        <w:pStyle w:val="ListParagraph"/>
        <w:numPr>
          <w:ilvl w:val="0"/>
          <w:numId w:val="38"/>
        </w:numPr>
        <w:ind w:left="720"/>
        <w:jc w:val="both"/>
      </w:pPr>
      <w:r w:rsidRPr="003A59FE">
        <w:t>Export to Singapore from Solar PV in Small islands around Batam Island</w:t>
      </w:r>
      <w:r>
        <w:t xml:space="preserve"> as many as 2 </w:t>
      </w:r>
      <w:proofErr w:type="gramStart"/>
      <w:r>
        <w:t>GW</w:t>
      </w:r>
      <w:proofErr w:type="gramEnd"/>
    </w:p>
    <w:p w14:paraId="6D4854A8" w14:textId="1A29BA68" w:rsidR="001F728F" w:rsidRPr="003A59FE" w:rsidRDefault="001F728F" w:rsidP="001F728F">
      <w:pPr>
        <w:pStyle w:val="ListParagraph"/>
        <w:numPr>
          <w:ilvl w:val="0"/>
          <w:numId w:val="38"/>
        </w:numPr>
        <w:ind w:left="720"/>
        <w:jc w:val="both"/>
      </w:pPr>
      <w:r w:rsidRPr="003A59FE">
        <w:t xml:space="preserve">Continuing import from SESCO Sarawak </w:t>
      </w:r>
    </w:p>
    <w:p w14:paraId="0AE4B489" w14:textId="77777777" w:rsidR="001F728F" w:rsidRDefault="001F728F" w:rsidP="001F728F">
      <w:pPr>
        <w:pStyle w:val="ListParagraph"/>
        <w:jc w:val="both"/>
      </w:pPr>
    </w:p>
    <w:p w14:paraId="26C285E4" w14:textId="4897A68E" w:rsidR="006431CA" w:rsidRDefault="006431CA" w:rsidP="006431CA">
      <w:pPr>
        <w:pStyle w:val="ListParagraph"/>
        <w:ind w:left="360"/>
        <w:jc w:val="both"/>
        <w:rPr>
          <w:b/>
          <w:bCs/>
        </w:rPr>
      </w:pPr>
      <w:r>
        <w:rPr>
          <w:b/>
          <w:bCs/>
        </w:rPr>
        <w:t xml:space="preserve">Projects in the PLN Development Plant 2021-2030: </w:t>
      </w:r>
    </w:p>
    <w:p w14:paraId="54B82966" w14:textId="77777777" w:rsidR="006431CA" w:rsidRDefault="006431CA" w:rsidP="006431CA">
      <w:pPr>
        <w:pStyle w:val="ListParagraph"/>
        <w:ind w:left="360"/>
        <w:jc w:val="both"/>
      </w:pPr>
    </w:p>
    <w:p w14:paraId="05156B34" w14:textId="5098F2C0" w:rsidR="001D45EA" w:rsidRDefault="001D45EA" w:rsidP="006431CA">
      <w:pPr>
        <w:pStyle w:val="ListParagraph"/>
        <w:ind w:left="360"/>
        <w:jc w:val="both"/>
      </w:pPr>
      <w:r>
        <w:t xml:space="preserve">In its Power Development Plan which is approve by Minister of Energy and </w:t>
      </w:r>
      <w:proofErr w:type="spellStart"/>
      <w:r>
        <w:t>Minstal</w:t>
      </w:r>
      <w:proofErr w:type="spellEnd"/>
      <w:r>
        <w:t xml:space="preserve"> Resources, </w:t>
      </w:r>
      <w:proofErr w:type="gramStart"/>
      <w:r>
        <w:t>Some</w:t>
      </w:r>
      <w:proofErr w:type="gramEnd"/>
      <w:r>
        <w:t xml:space="preserve"> new plants have been planned to execute. But </w:t>
      </w:r>
      <w:proofErr w:type="spellStart"/>
      <w:r>
        <w:t>currenyl</w:t>
      </w:r>
      <w:proofErr w:type="spellEnd"/>
      <w:r>
        <w:t xml:space="preserve"> </w:t>
      </w:r>
      <w:proofErr w:type="gramStart"/>
      <w:r>
        <w:t xml:space="preserve">the </w:t>
      </w:r>
      <w:ins w:id="7" w:author="Microsoft Word" w:date="2024-01-25T14:32:00Z">
        <w:r w:rsidR="00417727">
          <w:t>,</w:t>
        </w:r>
        <w:proofErr w:type="gramEnd"/>
        <w:r w:rsidR="00417727">
          <w:t xml:space="preserve"> listed in </w:t>
        </w:r>
        <w:proofErr w:type="spellStart"/>
        <w:r w:rsidR="00417727">
          <w:t>below’s</w:t>
        </w:r>
        <w:proofErr w:type="spellEnd"/>
        <w:r w:rsidR="00417727">
          <w:t xml:space="preserve"> </w:t>
        </w:r>
        <w:proofErr w:type="spellStart"/>
        <w:r w:rsidR="00417727">
          <w:t>tabee</w:t>
        </w:r>
        <w:proofErr w:type="spellEnd"/>
        <w:r w:rsidR="00417727">
          <w:t>:</w:t>
        </w:r>
      </w:ins>
    </w:p>
    <w:p w14:paraId="65F2CAAA" w14:textId="77777777" w:rsidR="00417727" w:rsidRDefault="00417727" w:rsidP="006431CA">
      <w:pPr>
        <w:pStyle w:val="ListParagraph"/>
        <w:ind w:left="360"/>
        <w:jc w:val="both"/>
      </w:pPr>
    </w:p>
    <w:tbl>
      <w:tblPr>
        <w:tblStyle w:val="TableGrid"/>
        <w:tblW w:w="9158" w:type="dxa"/>
        <w:tblInd w:w="270" w:type="dxa"/>
        <w:tblLook w:val="04A0" w:firstRow="1" w:lastRow="0" w:firstColumn="1" w:lastColumn="0" w:noHBand="0" w:noVBand="1"/>
      </w:tblPr>
      <w:tblGrid>
        <w:gridCol w:w="1345"/>
        <w:gridCol w:w="663"/>
        <w:gridCol w:w="663"/>
        <w:gridCol w:w="663"/>
        <w:gridCol w:w="663"/>
        <w:gridCol w:w="663"/>
        <w:gridCol w:w="663"/>
        <w:gridCol w:w="663"/>
        <w:gridCol w:w="995"/>
        <w:gridCol w:w="663"/>
        <w:gridCol w:w="663"/>
        <w:gridCol w:w="843"/>
        <w:gridCol w:w="8"/>
      </w:tblGrid>
      <w:tr w:rsidR="00105CF5" w14:paraId="64AB265E" w14:textId="77777777" w:rsidTr="00102E35">
        <w:trPr>
          <w:gridAfter w:val="1"/>
          <w:wAfter w:w="8" w:type="dxa"/>
        </w:trPr>
        <w:tc>
          <w:tcPr>
            <w:tcW w:w="1345" w:type="dxa"/>
            <w:shd w:val="clear" w:color="auto" w:fill="D9D9D9" w:themeFill="background1" w:themeFillShade="D9"/>
          </w:tcPr>
          <w:p w14:paraId="50E12B7F" w14:textId="77777777" w:rsidR="00105CF5" w:rsidRPr="00297D5B" w:rsidRDefault="00105CF5" w:rsidP="00102E35">
            <w:pPr>
              <w:jc w:val="center"/>
              <w:rPr>
                <w:b/>
                <w:bCs/>
                <w:sz w:val="20"/>
                <w:szCs w:val="20"/>
              </w:rPr>
            </w:pPr>
          </w:p>
        </w:tc>
        <w:tc>
          <w:tcPr>
            <w:tcW w:w="663" w:type="dxa"/>
            <w:shd w:val="clear" w:color="auto" w:fill="D9D9D9" w:themeFill="background1" w:themeFillShade="D9"/>
          </w:tcPr>
          <w:p w14:paraId="694E7762" w14:textId="77777777" w:rsidR="00105CF5" w:rsidRPr="00297D5B" w:rsidRDefault="00105CF5" w:rsidP="00102E35">
            <w:pPr>
              <w:jc w:val="center"/>
              <w:rPr>
                <w:b/>
                <w:bCs/>
                <w:sz w:val="20"/>
                <w:szCs w:val="20"/>
              </w:rPr>
            </w:pPr>
            <w:r>
              <w:rPr>
                <w:b/>
                <w:bCs/>
                <w:sz w:val="20"/>
                <w:szCs w:val="20"/>
              </w:rPr>
              <w:t xml:space="preserve">            </w:t>
            </w:r>
          </w:p>
        </w:tc>
        <w:tc>
          <w:tcPr>
            <w:tcW w:w="663" w:type="dxa"/>
            <w:shd w:val="clear" w:color="auto" w:fill="D9D9D9" w:themeFill="background1" w:themeFillShade="D9"/>
          </w:tcPr>
          <w:p w14:paraId="0246D90D" w14:textId="77777777" w:rsidR="00105CF5" w:rsidRPr="00297D5B" w:rsidRDefault="00105CF5" w:rsidP="00102E35">
            <w:pPr>
              <w:jc w:val="center"/>
              <w:rPr>
                <w:b/>
                <w:bCs/>
                <w:sz w:val="20"/>
                <w:szCs w:val="20"/>
              </w:rPr>
            </w:pPr>
            <w:r w:rsidRPr="00297D5B">
              <w:rPr>
                <w:b/>
                <w:bCs/>
                <w:sz w:val="20"/>
                <w:szCs w:val="20"/>
              </w:rPr>
              <w:t>2022</w:t>
            </w:r>
          </w:p>
        </w:tc>
        <w:tc>
          <w:tcPr>
            <w:tcW w:w="663" w:type="dxa"/>
            <w:shd w:val="clear" w:color="auto" w:fill="D9D9D9" w:themeFill="background1" w:themeFillShade="D9"/>
          </w:tcPr>
          <w:p w14:paraId="73017128" w14:textId="77777777" w:rsidR="00105CF5" w:rsidRPr="00297D5B" w:rsidRDefault="00105CF5" w:rsidP="00102E35">
            <w:pPr>
              <w:jc w:val="center"/>
              <w:rPr>
                <w:b/>
                <w:bCs/>
                <w:sz w:val="20"/>
                <w:szCs w:val="20"/>
              </w:rPr>
            </w:pPr>
            <w:r w:rsidRPr="00297D5B">
              <w:rPr>
                <w:b/>
                <w:bCs/>
                <w:sz w:val="20"/>
                <w:szCs w:val="20"/>
              </w:rPr>
              <w:t>2023</w:t>
            </w:r>
          </w:p>
        </w:tc>
        <w:tc>
          <w:tcPr>
            <w:tcW w:w="663" w:type="dxa"/>
            <w:shd w:val="clear" w:color="auto" w:fill="D9D9D9" w:themeFill="background1" w:themeFillShade="D9"/>
          </w:tcPr>
          <w:p w14:paraId="195EF689" w14:textId="77777777" w:rsidR="00105CF5" w:rsidRPr="00297D5B" w:rsidRDefault="00105CF5" w:rsidP="00102E35">
            <w:pPr>
              <w:jc w:val="center"/>
              <w:rPr>
                <w:b/>
                <w:bCs/>
                <w:sz w:val="20"/>
                <w:szCs w:val="20"/>
              </w:rPr>
            </w:pPr>
            <w:r w:rsidRPr="00297D5B">
              <w:rPr>
                <w:b/>
                <w:bCs/>
                <w:sz w:val="20"/>
                <w:szCs w:val="20"/>
              </w:rPr>
              <w:t>2024</w:t>
            </w:r>
          </w:p>
        </w:tc>
        <w:tc>
          <w:tcPr>
            <w:tcW w:w="663" w:type="dxa"/>
            <w:shd w:val="clear" w:color="auto" w:fill="D9D9D9" w:themeFill="background1" w:themeFillShade="D9"/>
          </w:tcPr>
          <w:p w14:paraId="6B2498A5" w14:textId="77777777" w:rsidR="00105CF5" w:rsidRPr="00297D5B" w:rsidRDefault="00105CF5" w:rsidP="00102E35">
            <w:pPr>
              <w:jc w:val="center"/>
              <w:rPr>
                <w:b/>
                <w:bCs/>
                <w:sz w:val="20"/>
                <w:szCs w:val="20"/>
              </w:rPr>
            </w:pPr>
            <w:r w:rsidRPr="00297D5B">
              <w:rPr>
                <w:b/>
                <w:bCs/>
                <w:sz w:val="20"/>
                <w:szCs w:val="20"/>
              </w:rPr>
              <w:t>2025</w:t>
            </w:r>
          </w:p>
        </w:tc>
        <w:tc>
          <w:tcPr>
            <w:tcW w:w="663" w:type="dxa"/>
            <w:shd w:val="clear" w:color="auto" w:fill="D9D9D9" w:themeFill="background1" w:themeFillShade="D9"/>
          </w:tcPr>
          <w:p w14:paraId="7600D897" w14:textId="77777777" w:rsidR="00105CF5" w:rsidRPr="00297D5B" w:rsidRDefault="00105CF5" w:rsidP="00102E35">
            <w:pPr>
              <w:jc w:val="center"/>
              <w:rPr>
                <w:b/>
                <w:bCs/>
                <w:sz w:val="20"/>
                <w:szCs w:val="20"/>
              </w:rPr>
            </w:pPr>
            <w:r w:rsidRPr="00297D5B">
              <w:rPr>
                <w:b/>
                <w:bCs/>
                <w:sz w:val="20"/>
                <w:szCs w:val="20"/>
              </w:rPr>
              <w:t>2026</w:t>
            </w:r>
          </w:p>
        </w:tc>
        <w:tc>
          <w:tcPr>
            <w:tcW w:w="663" w:type="dxa"/>
            <w:shd w:val="clear" w:color="auto" w:fill="D9D9D9" w:themeFill="background1" w:themeFillShade="D9"/>
          </w:tcPr>
          <w:p w14:paraId="1982135E" w14:textId="77777777" w:rsidR="00105CF5" w:rsidRPr="00297D5B" w:rsidRDefault="00105CF5" w:rsidP="00102E35">
            <w:pPr>
              <w:jc w:val="center"/>
              <w:rPr>
                <w:b/>
                <w:bCs/>
                <w:sz w:val="20"/>
                <w:szCs w:val="20"/>
              </w:rPr>
            </w:pPr>
            <w:r w:rsidRPr="00297D5B">
              <w:rPr>
                <w:b/>
                <w:bCs/>
                <w:sz w:val="20"/>
                <w:szCs w:val="20"/>
              </w:rPr>
              <w:t>2027</w:t>
            </w:r>
          </w:p>
        </w:tc>
        <w:tc>
          <w:tcPr>
            <w:tcW w:w="995" w:type="dxa"/>
            <w:shd w:val="clear" w:color="auto" w:fill="D9D9D9" w:themeFill="background1" w:themeFillShade="D9"/>
          </w:tcPr>
          <w:p w14:paraId="2E2DB007" w14:textId="77777777" w:rsidR="00105CF5" w:rsidRPr="00297D5B" w:rsidRDefault="00105CF5" w:rsidP="00102E35">
            <w:pPr>
              <w:jc w:val="center"/>
              <w:rPr>
                <w:b/>
                <w:bCs/>
                <w:sz w:val="20"/>
                <w:szCs w:val="20"/>
              </w:rPr>
            </w:pPr>
            <w:r w:rsidRPr="00297D5B">
              <w:rPr>
                <w:b/>
                <w:bCs/>
                <w:sz w:val="20"/>
                <w:szCs w:val="20"/>
              </w:rPr>
              <w:t>2028</w:t>
            </w:r>
          </w:p>
        </w:tc>
        <w:tc>
          <w:tcPr>
            <w:tcW w:w="663" w:type="dxa"/>
            <w:shd w:val="clear" w:color="auto" w:fill="D9D9D9" w:themeFill="background1" w:themeFillShade="D9"/>
          </w:tcPr>
          <w:p w14:paraId="29C6BCD5" w14:textId="77777777" w:rsidR="00105CF5" w:rsidRPr="00297D5B" w:rsidRDefault="00105CF5" w:rsidP="00102E35">
            <w:pPr>
              <w:jc w:val="center"/>
              <w:rPr>
                <w:b/>
                <w:bCs/>
                <w:sz w:val="20"/>
                <w:szCs w:val="20"/>
              </w:rPr>
            </w:pPr>
            <w:r w:rsidRPr="00297D5B">
              <w:rPr>
                <w:b/>
                <w:bCs/>
                <w:sz w:val="20"/>
                <w:szCs w:val="20"/>
              </w:rPr>
              <w:t>2029</w:t>
            </w:r>
          </w:p>
        </w:tc>
        <w:tc>
          <w:tcPr>
            <w:tcW w:w="663" w:type="dxa"/>
            <w:shd w:val="clear" w:color="auto" w:fill="D9D9D9" w:themeFill="background1" w:themeFillShade="D9"/>
          </w:tcPr>
          <w:p w14:paraId="48470B60" w14:textId="77777777" w:rsidR="00105CF5" w:rsidRPr="00297D5B" w:rsidRDefault="00105CF5" w:rsidP="00102E35">
            <w:pPr>
              <w:jc w:val="center"/>
              <w:rPr>
                <w:b/>
                <w:bCs/>
                <w:sz w:val="20"/>
                <w:szCs w:val="20"/>
              </w:rPr>
            </w:pPr>
            <w:r w:rsidRPr="00297D5B">
              <w:rPr>
                <w:b/>
                <w:bCs/>
                <w:sz w:val="20"/>
                <w:szCs w:val="20"/>
              </w:rPr>
              <w:t>2030</w:t>
            </w:r>
          </w:p>
        </w:tc>
        <w:tc>
          <w:tcPr>
            <w:tcW w:w="843" w:type="dxa"/>
            <w:shd w:val="clear" w:color="auto" w:fill="D9D9D9" w:themeFill="background1" w:themeFillShade="D9"/>
          </w:tcPr>
          <w:p w14:paraId="688C2D1A" w14:textId="77777777" w:rsidR="00105CF5" w:rsidRPr="00297D5B" w:rsidRDefault="00105CF5" w:rsidP="00102E35">
            <w:pPr>
              <w:jc w:val="center"/>
              <w:rPr>
                <w:b/>
                <w:bCs/>
                <w:sz w:val="20"/>
                <w:szCs w:val="20"/>
              </w:rPr>
            </w:pPr>
            <w:r w:rsidRPr="00297D5B">
              <w:rPr>
                <w:b/>
                <w:bCs/>
                <w:sz w:val="20"/>
                <w:szCs w:val="20"/>
              </w:rPr>
              <w:t>Total</w:t>
            </w:r>
          </w:p>
        </w:tc>
      </w:tr>
      <w:tr w:rsidR="00105CF5" w14:paraId="384546A3" w14:textId="77777777" w:rsidTr="00102E35">
        <w:tc>
          <w:tcPr>
            <w:tcW w:w="9158" w:type="dxa"/>
            <w:gridSpan w:val="13"/>
          </w:tcPr>
          <w:p w14:paraId="14EBE1E2" w14:textId="77777777" w:rsidR="00105CF5" w:rsidRPr="00297D5B" w:rsidRDefault="00105CF5" w:rsidP="00102E35">
            <w:pPr>
              <w:rPr>
                <w:b/>
                <w:bCs/>
                <w:sz w:val="16"/>
                <w:szCs w:val="16"/>
              </w:rPr>
            </w:pPr>
            <w:r w:rsidRPr="00297D5B">
              <w:rPr>
                <w:b/>
                <w:bCs/>
                <w:sz w:val="16"/>
                <w:szCs w:val="16"/>
              </w:rPr>
              <w:t>PLN Owned</w:t>
            </w:r>
          </w:p>
        </w:tc>
      </w:tr>
      <w:tr w:rsidR="00105CF5" w14:paraId="34AA74AD" w14:textId="77777777" w:rsidTr="00102E35">
        <w:trPr>
          <w:gridAfter w:val="1"/>
          <w:wAfter w:w="8" w:type="dxa"/>
        </w:trPr>
        <w:tc>
          <w:tcPr>
            <w:tcW w:w="1345" w:type="dxa"/>
          </w:tcPr>
          <w:p w14:paraId="54B3A325" w14:textId="77777777" w:rsidR="00105CF5" w:rsidRPr="00297D5B" w:rsidRDefault="00105CF5" w:rsidP="00102E35">
            <w:pPr>
              <w:rPr>
                <w:sz w:val="16"/>
                <w:szCs w:val="16"/>
              </w:rPr>
            </w:pPr>
            <w:r w:rsidRPr="00297D5B">
              <w:rPr>
                <w:sz w:val="16"/>
                <w:szCs w:val="16"/>
              </w:rPr>
              <w:t>CFPP</w:t>
            </w:r>
          </w:p>
        </w:tc>
        <w:tc>
          <w:tcPr>
            <w:tcW w:w="663" w:type="dxa"/>
          </w:tcPr>
          <w:p w14:paraId="0A86AAAC" w14:textId="77777777" w:rsidR="00105CF5" w:rsidRPr="00297D5B" w:rsidRDefault="00105CF5" w:rsidP="00102E35">
            <w:pPr>
              <w:jc w:val="center"/>
              <w:rPr>
                <w:sz w:val="16"/>
                <w:szCs w:val="16"/>
              </w:rPr>
            </w:pPr>
            <w:r w:rsidRPr="00297D5B">
              <w:rPr>
                <w:sz w:val="16"/>
                <w:szCs w:val="16"/>
              </w:rPr>
              <w:t>488</w:t>
            </w:r>
          </w:p>
        </w:tc>
        <w:tc>
          <w:tcPr>
            <w:tcW w:w="663" w:type="dxa"/>
          </w:tcPr>
          <w:p w14:paraId="6B4E2EFF" w14:textId="77777777" w:rsidR="00105CF5" w:rsidRPr="00297D5B" w:rsidRDefault="00105CF5" w:rsidP="00102E35">
            <w:pPr>
              <w:jc w:val="center"/>
              <w:rPr>
                <w:sz w:val="16"/>
                <w:szCs w:val="16"/>
              </w:rPr>
            </w:pPr>
            <w:r w:rsidRPr="00297D5B">
              <w:rPr>
                <w:sz w:val="16"/>
                <w:szCs w:val="16"/>
              </w:rPr>
              <w:t>306</w:t>
            </w:r>
          </w:p>
        </w:tc>
        <w:tc>
          <w:tcPr>
            <w:tcW w:w="663" w:type="dxa"/>
          </w:tcPr>
          <w:p w14:paraId="316DD46A" w14:textId="77777777" w:rsidR="00105CF5" w:rsidRPr="00297D5B" w:rsidRDefault="00105CF5" w:rsidP="00102E35">
            <w:pPr>
              <w:jc w:val="center"/>
              <w:rPr>
                <w:sz w:val="16"/>
                <w:szCs w:val="16"/>
              </w:rPr>
            </w:pPr>
            <w:r w:rsidRPr="00297D5B">
              <w:rPr>
                <w:sz w:val="16"/>
                <w:szCs w:val="16"/>
              </w:rPr>
              <w:t>228</w:t>
            </w:r>
          </w:p>
        </w:tc>
        <w:tc>
          <w:tcPr>
            <w:tcW w:w="663" w:type="dxa"/>
          </w:tcPr>
          <w:p w14:paraId="5D7AB003" w14:textId="77777777" w:rsidR="00105CF5" w:rsidRPr="00297D5B" w:rsidRDefault="00105CF5" w:rsidP="00102E35">
            <w:pPr>
              <w:jc w:val="center"/>
              <w:rPr>
                <w:sz w:val="16"/>
                <w:szCs w:val="16"/>
              </w:rPr>
            </w:pPr>
            <w:r w:rsidRPr="00297D5B">
              <w:rPr>
                <w:sz w:val="16"/>
                <w:szCs w:val="16"/>
              </w:rPr>
              <w:t>50</w:t>
            </w:r>
          </w:p>
        </w:tc>
        <w:tc>
          <w:tcPr>
            <w:tcW w:w="663" w:type="dxa"/>
          </w:tcPr>
          <w:p w14:paraId="46BF4432" w14:textId="77777777" w:rsidR="00105CF5" w:rsidRPr="00297D5B" w:rsidRDefault="00105CF5" w:rsidP="00102E35">
            <w:pPr>
              <w:jc w:val="center"/>
              <w:rPr>
                <w:sz w:val="16"/>
                <w:szCs w:val="16"/>
              </w:rPr>
            </w:pPr>
            <w:r w:rsidRPr="00297D5B">
              <w:rPr>
                <w:sz w:val="16"/>
                <w:szCs w:val="16"/>
              </w:rPr>
              <w:t>231</w:t>
            </w:r>
          </w:p>
        </w:tc>
        <w:tc>
          <w:tcPr>
            <w:tcW w:w="663" w:type="dxa"/>
          </w:tcPr>
          <w:p w14:paraId="32A81B97" w14:textId="77777777" w:rsidR="00105CF5" w:rsidRPr="00297D5B" w:rsidRDefault="00105CF5" w:rsidP="00102E35">
            <w:pPr>
              <w:jc w:val="center"/>
              <w:rPr>
                <w:sz w:val="16"/>
                <w:szCs w:val="16"/>
              </w:rPr>
            </w:pPr>
            <w:r w:rsidRPr="00297D5B">
              <w:rPr>
                <w:sz w:val="16"/>
                <w:szCs w:val="16"/>
              </w:rPr>
              <w:t>-</w:t>
            </w:r>
          </w:p>
        </w:tc>
        <w:tc>
          <w:tcPr>
            <w:tcW w:w="663" w:type="dxa"/>
          </w:tcPr>
          <w:p w14:paraId="76373922" w14:textId="77777777" w:rsidR="00105CF5" w:rsidRPr="00297D5B" w:rsidRDefault="00105CF5" w:rsidP="00102E35">
            <w:pPr>
              <w:jc w:val="center"/>
              <w:rPr>
                <w:sz w:val="16"/>
                <w:szCs w:val="16"/>
              </w:rPr>
            </w:pPr>
            <w:r w:rsidRPr="00297D5B">
              <w:rPr>
                <w:sz w:val="16"/>
                <w:szCs w:val="16"/>
              </w:rPr>
              <w:t>24</w:t>
            </w:r>
          </w:p>
        </w:tc>
        <w:tc>
          <w:tcPr>
            <w:tcW w:w="995" w:type="dxa"/>
          </w:tcPr>
          <w:p w14:paraId="3F97BFEB" w14:textId="77777777" w:rsidR="00105CF5" w:rsidRPr="00297D5B" w:rsidRDefault="00105CF5" w:rsidP="00102E35">
            <w:pPr>
              <w:pStyle w:val="ListParagraph"/>
              <w:jc w:val="center"/>
              <w:rPr>
                <w:sz w:val="16"/>
                <w:szCs w:val="16"/>
              </w:rPr>
            </w:pPr>
            <w:r w:rsidRPr="00297D5B">
              <w:rPr>
                <w:sz w:val="16"/>
                <w:szCs w:val="16"/>
              </w:rPr>
              <w:t>-</w:t>
            </w:r>
          </w:p>
        </w:tc>
        <w:tc>
          <w:tcPr>
            <w:tcW w:w="663" w:type="dxa"/>
          </w:tcPr>
          <w:p w14:paraId="3BAA69DF" w14:textId="77777777" w:rsidR="00105CF5" w:rsidRPr="00297D5B" w:rsidRDefault="00105CF5" w:rsidP="00102E35">
            <w:pPr>
              <w:jc w:val="center"/>
              <w:rPr>
                <w:sz w:val="16"/>
                <w:szCs w:val="16"/>
              </w:rPr>
            </w:pPr>
            <w:r w:rsidRPr="00297D5B">
              <w:rPr>
                <w:sz w:val="16"/>
                <w:szCs w:val="16"/>
              </w:rPr>
              <w:t>20</w:t>
            </w:r>
          </w:p>
        </w:tc>
        <w:tc>
          <w:tcPr>
            <w:tcW w:w="663" w:type="dxa"/>
          </w:tcPr>
          <w:p w14:paraId="13AC5F24" w14:textId="77777777" w:rsidR="00105CF5" w:rsidRPr="00297D5B" w:rsidRDefault="00105CF5" w:rsidP="00102E35">
            <w:pPr>
              <w:jc w:val="center"/>
              <w:rPr>
                <w:sz w:val="16"/>
                <w:szCs w:val="16"/>
              </w:rPr>
            </w:pPr>
            <w:r w:rsidRPr="00297D5B">
              <w:rPr>
                <w:sz w:val="16"/>
                <w:szCs w:val="16"/>
              </w:rPr>
              <w:t>-</w:t>
            </w:r>
          </w:p>
        </w:tc>
        <w:tc>
          <w:tcPr>
            <w:tcW w:w="843" w:type="dxa"/>
          </w:tcPr>
          <w:p w14:paraId="56CA945C" w14:textId="77777777" w:rsidR="00105CF5" w:rsidRPr="00297D5B" w:rsidRDefault="00105CF5" w:rsidP="00102E35">
            <w:pPr>
              <w:jc w:val="center"/>
              <w:rPr>
                <w:sz w:val="16"/>
                <w:szCs w:val="16"/>
              </w:rPr>
            </w:pPr>
            <w:r w:rsidRPr="00297D5B">
              <w:rPr>
                <w:sz w:val="16"/>
                <w:szCs w:val="16"/>
              </w:rPr>
              <w:t>1347</w:t>
            </w:r>
          </w:p>
        </w:tc>
      </w:tr>
      <w:tr w:rsidR="00105CF5" w14:paraId="22B2696E" w14:textId="77777777" w:rsidTr="00102E35">
        <w:trPr>
          <w:gridAfter w:val="1"/>
          <w:wAfter w:w="8" w:type="dxa"/>
        </w:trPr>
        <w:tc>
          <w:tcPr>
            <w:tcW w:w="1345" w:type="dxa"/>
          </w:tcPr>
          <w:p w14:paraId="0A4ACFDE" w14:textId="77777777" w:rsidR="00105CF5" w:rsidRPr="00297D5B" w:rsidRDefault="00105CF5" w:rsidP="00102E35">
            <w:pPr>
              <w:rPr>
                <w:sz w:val="16"/>
                <w:szCs w:val="16"/>
              </w:rPr>
            </w:pPr>
            <w:r w:rsidRPr="00297D5B">
              <w:rPr>
                <w:sz w:val="16"/>
                <w:szCs w:val="16"/>
              </w:rPr>
              <w:t xml:space="preserve">Geothermal </w:t>
            </w:r>
          </w:p>
        </w:tc>
        <w:tc>
          <w:tcPr>
            <w:tcW w:w="663" w:type="dxa"/>
          </w:tcPr>
          <w:p w14:paraId="731521E8" w14:textId="77777777" w:rsidR="00105CF5" w:rsidRPr="00297D5B" w:rsidRDefault="00105CF5" w:rsidP="00102E35">
            <w:pPr>
              <w:jc w:val="center"/>
              <w:rPr>
                <w:sz w:val="16"/>
                <w:szCs w:val="16"/>
              </w:rPr>
            </w:pPr>
            <w:r w:rsidRPr="00297D5B">
              <w:rPr>
                <w:sz w:val="16"/>
                <w:szCs w:val="16"/>
              </w:rPr>
              <w:t>-</w:t>
            </w:r>
          </w:p>
        </w:tc>
        <w:tc>
          <w:tcPr>
            <w:tcW w:w="663" w:type="dxa"/>
          </w:tcPr>
          <w:p w14:paraId="0CC2AC35" w14:textId="77777777" w:rsidR="00105CF5" w:rsidRPr="00297D5B" w:rsidRDefault="00105CF5" w:rsidP="00102E35">
            <w:pPr>
              <w:jc w:val="center"/>
              <w:rPr>
                <w:sz w:val="16"/>
                <w:szCs w:val="16"/>
              </w:rPr>
            </w:pPr>
            <w:r w:rsidRPr="00297D5B">
              <w:rPr>
                <w:sz w:val="16"/>
                <w:szCs w:val="16"/>
              </w:rPr>
              <w:t>-</w:t>
            </w:r>
          </w:p>
        </w:tc>
        <w:tc>
          <w:tcPr>
            <w:tcW w:w="663" w:type="dxa"/>
          </w:tcPr>
          <w:p w14:paraId="23552886" w14:textId="77777777" w:rsidR="00105CF5" w:rsidRPr="00297D5B" w:rsidRDefault="00105CF5" w:rsidP="00102E35">
            <w:pPr>
              <w:jc w:val="center"/>
              <w:rPr>
                <w:sz w:val="16"/>
                <w:szCs w:val="16"/>
              </w:rPr>
            </w:pPr>
            <w:r w:rsidRPr="00297D5B">
              <w:rPr>
                <w:sz w:val="16"/>
                <w:szCs w:val="16"/>
              </w:rPr>
              <w:t>-</w:t>
            </w:r>
          </w:p>
        </w:tc>
        <w:tc>
          <w:tcPr>
            <w:tcW w:w="663" w:type="dxa"/>
          </w:tcPr>
          <w:p w14:paraId="15006A29" w14:textId="77777777" w:rsidR="00105CF5" w:rsidRPr="00297D5B" w:rsidRDefault="00105CF5" w:rsidP="00102E35">
            <w:pPr>
              <w:jc w:val="center"/>
              <w:rPr>
                <w:sz w:val="16"/>
                <w:szCs w:val="16"/>
              </w:rPr>
            </w:pPr>
            <w:r w:rsidRPr="00297D5B">
              <w:rPr>
                <w:sz w:val="16"/>
                <w:szCs w:val="16"/>
              </w:rPr>
              <w:t>5</w:t>
            </w:r>
          </w:p>
        </w:tc>
        <w:tc>
          <w:tcPr>
            <w:tcW w:w="663" w:type="dxa"/>
          </w:tcPr>
          <w:p w14:paraId="4BF55354" w14:textId="77777777" w:rsidR="00105CF5" w:rsidRPr="00297D5B" w:rsidRDefault="00105CF5" w:rsidP="00102E35">
            <w:pPr>
              <w:jc w:val="center"/>
              <w:rPr>
                <w:sz w:val="16"/>
                <w:szCs w:val="16"/>
              </w:rPr>
            </w:pPr>
            <w:r w:rsidRPr="00297D5B">
              <w:rPr>
                <w:sz w:val="16"/>
                <w:szCs w:val="16"/>
              </w:rPr>
              <w:t>155</w:t>
            </w:r>
          </w:p>
        </w:tc>
        <w:tc>
          <w:tcPr>
            <w:tcW w:w="663" w:type="dxa"/>
          </w:tcPr>
          <w:p w14:paraId="1D8A8C58" w14:textId="77777777" w:rsidR="00105CF5" w:rsidRPr="00297D5B" w:rsidRDefault="00105CF5" w:rsidP="00102E35">
            <w:pPr>
              <w:jc w:val="center"/>
              <w:rPr>
                <w:sz w:val="16"/>
                <w:szCs w:val="16"/>
              </w:rPr>
            </w:pPr>
            <w:r w:rsidRPr="00297D5B">
              <w:rPr>
                <w:sz w:val="16"/>
                <w:szCs w:val="16"/>
              </w:rPr>
              <w:t>120</w:t>
            </w:r>
          </w:p>
        </w:tc>
        <w:tc>
          <w:tcPr>
            <w:tcW w:w="663" w:type="dxa"/>
          </w:tcPr>
          <w:p w14:paraId="6736C2BD" w14:textId="77777777" w:rsidR="00105CF5" w:rsidRPr="00297D5B" w:rsidRDefault="00105CF5" w:rsidP="00102E35">
            <w:pPr>
              <w:jc w:val="center"/>
              <w:rPr>
                <w:sz w:val="16"/>
                <w:szCs w:val="16"/>
              </w:rPr>
            </w:pPr>
            <w:r w:rsidRPr="00297D5B">
              <w:rPr>
                <w:sz w:val="16"/>
                <w:szCs w:val="16"/>
              </w:rPr>
              <w:t>25</w:t>
            </w:r>
          </w:p>
        </w:tc>
        <w:tc>
          <w:tcPr>
            <w:tcW w:w="995" w:type="dxa"/>
          </w:tcPr>
          <w:p w14:paraId="3AD9C465" w14:textId="77777777" w:rsidR="00105CF5" w:rsidRPr="00297D5B" w:rsidRDefault="00105CF5" w:rsidP="00102E35">
            <w:pPr>
              <w:jc w:val="center"/>
              <w:rPr>
                <w:sz w:val="16"/>
                <w:szCs w:val="16"/>
              </w:rPr>
            </w:pPr>
            <w:r w:rsidRPr="00297D5B">
              <w:rPr>
                <w:sz w:val="16"/>
                <w:szCs w:val="16"/>
              </w:rPr>
              <w:t>195</w:t>
            </w:r>
          </w:p>
        </w:tc>
        <w:tc>
          <w:tcPr>
            <w:tcW w:w="663" w:type="dxa"/>
          </w:tcPr>
          <w:p w14:paraId="4F503A92" w14:textId="77777777" w:rsidR="00105CF5" w:rsidRPr="00297D5B" w:rsidRDefault="00105CF5" w:rsidP="00102E35">
            <w:pPr>
              <w:jc w:val="center"/>
              <w:rPr>
                <w:sz w:val="16"/>
                <w:szCs w:val="16"/>
              </w:rPr>
            </w:pPr>
            <w:r w:rsidRPr="00297D5B">
              <w:rPr>
                <w:sz w:val="16"/>
                <w:szCs w:val="16"/>
              </w:rPr>
              <w:t>15</w:t>
            </w:r>
          </w:p>
        </w:tc>
        <w:tc>
          <w:tcPr>
            <w:tcW w:w="663" w:type="dxa"/>
          </w:tcPr>
          <w:p w14:paraId="53E3D1BF" w14:textId="77777777" w:rsidR="00105CF5" w:rsidRPr="00297D5B" w:rsidRDefault="00105CF5" w:rsidP="00102E35">
            <w:pPr>
              <w:jc w:val="center"/>
              <w:rPr>
                <w:sz w:val="16"/>
                <w:szCs w:val="16"/>
              </w:rPr>
            </w:pPr>
            <w:r w:rsidRPr="00297D5B">
              <w:rPr>
                <w:sz w:val="16"/>
                <w:szCs w:val="16"/>
              </w:rPr>
              <w:t>-</w:t>
            </w:r>
          </w:p>
        </w:tc>
        <w:tc>
          <w:tcPr>
            <w:tcW w:w="843" w:type="dxa"/>
          </w:tcPr>
          <w:p w14:paraId="65F27D00" w14:textId="77777777" w:rsidR="00105CF5" w:rsidRPr="00297D5B" w:rsidRDefault="00105CF5" w:rsidP="00102E35">
            <w:pPr>
              <w:jc w:val="center"/>
              <w:rPr>
                <w:sz w:val="16"/>
                <w:szCs w:val="16"/>
              </w:rPr>
            </w:pPr>
            <w:r w:rsidRPr="00297D5B">
              <w:rPr>
                <w:sz w:val="16"/>
                <w:szCs w:val="16"/>
              </w:rPr>
              <w:t>515</w:t>
            </w:r>
          </w:p>
        </w:tc>
      </w:tr>
      <w:tr w:rsidR="00105CF5" w14:paraId="272E38DA" w14:textId="77777777" w:rsidTr="00102E35">
        <w:trPr>
          <w:gridAfter w:val="1"/>
          <w:wAfter w:w="8" w:type="dxa"/>
        </w:trPr>
        <w:tc>
          <w:tcPr>
            <w:tcW w:w="1345" w:type="dxa"/>
          </w:tcPr>
          <w:p w14:paraId="3183612D" w14:textId="77777777" w:rsidR="00105CF5" w:rsidRPr="00297D5B" w:rsidRDefault="00105CF5" w:rsidP="00102E35">
            <w:pPr>
              <w:rPr>
                <w:sz w:val="16"/>
                <w:szCs w:val="16"/>
              </w:rPr>
            </w:pPr>
            <w:r w:rsidRPr="00297D5B">
              <w:rPr>
                <w:sz w:val="16"/>
                <w:szCs w:val="16"/>
              </w:rPr>
              <w:t>CCGT</w:t>
            </w:r>
          </w:p>
        </w:tc>
        <w:tc>
          <w:tcPr>
            <w:tcW w:w="663" w:type="dxa"/>
          </w:tcPr>
          <w:p w14:paraId="1833C860" w14:textId="77777777" w:rsidR="00105CF5" w:rsidRPr="00297D5B" w:rsidRDefault="00105CF5" w:rsidP="00102E35">
            <w:pPr>
              <w:jc w:val="center"/>
              <w:rPr>
                <w:sz w:val="16"/>
                <w:szCs w:val="16"/>
              </w:rPr>
            </w:pPr>
            <w:r w:rsidRPr="00297D5B">
              <w:rPr>
                <w:sz w:val="16"/>
                <w:szCs w:val="16"/>
              </w:rPr>
              <w:t>350</w:t>
            </w:r>
          </w:p>
        </w:tc>
        <w:tc>
          <w:tcPr>
            <w:tcW w:w="663" w:type="dxa"/>
          </w:tcPr>
          <w:p w14:paraId="159ADA3A" w14:textId="77777777" w:rsidR="00105CF5" w:rsidRPr="00297D5B" w:rsidRDefault="00105CF5" w:rsidP="00102E35">
            <w:pPr>
              <w:jc w:val="center"/>
              <w:rPr>
                <w:sz w:val="16"/>
                <w:szCs w:val="16"/>
              </w:rPr>
            </w:pPr>
            <w:r w:rsidRPr="00297D5B">
              <w:rPr>
                <w:sz w:val="16"/>
                <w:szCs w:val="16"/>
              </w:rPr>
              <w:t>1279</w:t>
            </w:r>
          </w:p>
        </w:tc>
        <w:tc>
          <w:tcPr>
            <w:tcW w:w="663" w:type="dxa"/>
          </w:tcPr>
          <w:p w14:paraId="70B2A441" w14:textId="77777777" w:rsidR="00105CF5" w:rsidRPr="00297D5B" w:rsidRDefault="00105CF5" w:rsidP="00102E35">
            <w:pPr>
              <w:jc w:val="center"/>
              <w:rPr>
                <w:sz w:val="16"/>
                <w:szCs w:val="16"/>
              </w:rPr>
            </w:pPr>
            <w:r w:rsidRPr="00297D5B">
              <w:rPr>
                <w:sz w:val="16"/>
                <w:szCs w:val="16"/>
              </w:rPr>
              <w:t>-</w:t>
            </w:r>
          </w:p>
        </w:tc>
        <w:tc>
          <w:tcPr>
            <w:tcW w:w="663" w:type="dxa"/>
          </w:tcPr>
          <w:p w14:paraId="105452DE" w14:textId="77777777" w:rsidR="00105CF5" w:rsidRPr="00297D5B" w:rsidRDefault="00105CF5" w:rsidP="00102E35">
            <w:pPr>
              <w:jc w:val="center"/>
              <w:rPr>
                <w:sz w:val="16"/>
                <w:szCs w:val="16"/>
              </w:rPr>
            </w:pPr>
            <w:r w:rsidRPr="00297D5B">
              <w:rPr>
                <w:sz w:val="16"/>
                <w:szCs w:val="16"/>
              </w:rPr>
              <w:t>-</w:t>
            </w:r>
          </w:p>
        </w:tc>
        <w:tc>
          <w:tcPr>
            <w:tcW w:w="663" w:type="dxa"/>
          </w:tcPr>
          <w:p w14:paraId="0DFBCEDE" w14:textId="77777777" w:rsidR="00105CF5" w:rsidRPr="00297D5B" w:rsidRDefault="00105CF5" w:rsidP="00102E35">
            <w:pPr>
              <w:jc w:val="center"/>
              <w:rPr>
                <w:sz w:val="16"/>
                <w:szCs w:val="16"/>
              </w:rPr>
            </w:pPr>
            <w:r w:rsidRPr="00297D5B">
              <w:rPr>
                <w:sz w:val="16"/>
                <w:szCs w:val="16"/>
              </w:rPr>
              <w:t>-</w:t>
            </w:r>
          </w:p>
        </w:tc>
        <w:tc>
          <w:tcPr>
            <w:tcW w:w="663" w:type="dxa"/>
          </w:tcPr>
          <w:p w14:paraId="103BC151" w14:textId="77777777" w:rsidR="00105CF5" w:rsidRPr="00297D5B" w:rsidRDefault="00105CF5" w:rsidP="00102E35">
            <w:pPr>
              <w:jc w:val="center"/>
              <w:rPr>
                <w:sz w:val="16"/>
                <w:szCs w:val="16"/>
              </w:rPr>
            </w:pPr>
            <w:r w:rsidRPr="00297D5B">
              <w:rPr>
                <w:sz w:val="16"/>
                <w:szCs w:val="16"/>
              </w:rPr>
              <w:t>80</w:t>
            </w:r>
          </w:p>
        </w:tc>
        <w:tc>
          <w:tcPr>
            <w:tcW w:w="663" w:type="dxa"/>
          </w:tcPr>
          <w:p w14:paraId="5F73E969" w14:textId="77777777" w:rsidR="00105CF5" w:rsidRPr="00297D5B" w:rsidRDefault="00105CF5" w:rsidP="00102E35">
            <w:pPr>
              <w:jc w:val="center"/>
              <w:rPr>
                <w:sz w:val="16"/>
                <w:szCs w:val="16"/>
              </w:rPr>
            </w:pPr>
            <w:r w:rsidRPr="00297D5B">
              <w:rPr>
                <w:sz w:val="16"/>
                <w:szCs w:val="16"/>
              </w:rPr>
              <w:t>-</w:t>
            </w:r>
          </w:p>
        </w:tc>
        <w:tc>
          <w:tcPr>
            <w:tcW w:w="995" w:type="dxa"/>
          </w:tcPr>
          <w:p w14:paraId="7CCE48B1" w14:textId="77777777" w:rsidR="00105CF5" w:rsidRPr="00297D5B" w:rsidRDefault="00105CF5" w:rsidP="00102E35">
            <w:pPr>
              <w:jc w:val="center"/>
              <w:rPr>
                <w:sz w:val="16"/>
                <w:szCs w:val="16"/>
              </w:rPr>
            </w:pPr>
            <w:r w:rsidRPr="00297D5B">
              <w:rPr>
                <w:sz w:val="16"/>
                <w:szCs w:val="16"/>
              </w:rPr>
              <w:t>-</w:t>
            </w:r>
          </w:p>
        </w:tc>
        <w:tc>
          <w:tcPr>
            <w:tcW w:w="663" w:type="dxa"/>
          </w:tcPr>
          <w:p w14:paraId="10C7AF8E" w14:textId="77777777" w:rsidR="00105CF5" w:rsidRPr="00297D5B" w:rsidRDefault="00105CF5" w:rsidP="00102E35">
            <w:pPr>
              <w:jc w:val="center"/>
              <w:rPr>
                <w:sz w:val="16"/>
                <w:szCs w:val="16"/>
              </w:rPr>
            </w:pPr>
            <w:r w:rsidRPr="00297D5B">
              <w:rPr>
                <w:sz w:val="16"/>
                <w:szCs w:val="16"/>
              </w:rPr>
              <w:t>-</w:t>
            </w:r>
          </w:p>
        </w:tc>
        <w:tc>
          <w:tcPr>
            <w:tcW w:w="663" w:type="dxa"/>
          </w:tcPr>
          <w:p w14:paraId="57A69ACC" w14:textId="77777777" w:rsidR="00105CF5" w:rsidRPr="00297D5B" w:rsidRDefault="00105CF5" w:rsidP="00102E35">
            <w:pPr>
              <w:jc w:val="center"/>
              <w:rPr>
                <w:sz w:val="16"/>
                <w:szCs w:val="16"/>
              </w:rPr>
            </w:pPr>
            <w:r w:rsidRPr="00297D5B">
              <w:rPr>
                <w:sz w:val="16"/>
                <w:szCs w:val="16"/>
              </w:rPr>
              <w:t>100</w:t>
            </w:r>
          </w:p>
        </w:tc>
        <w:tc>
          <w:tcPr>
            <w:tcW w:w="843" w:type="dxa"/>
          </w:tcPr>
          <w:p w14:paraId="2D8D7780" w14:textId="77777777" w:rsidR="00105CF5" w:rsidRPr="00297D5B" w:rsidRDefault="00105CF5" w:rsidP="00102E35">
            <w:pPr>
              <w:jc w:val="center"/>
              <w:rPr>
                <w:sz w:val="16"/>
                <w:szCs w:val="16"/>
              </w:rPr>
            </w:pPr>
            <w:r w:rsidRPr="00297D5B">
              <w:rPr>
                <w:sz w:val="16"/>
                <w:szCs w:val="16"/>
              </w:rPr>
              <w:t>1809</w:t>
            </w:r>
          </w:p>
        </w:tc>
      </w:tr>
      <w:tr w:rsidR="00105CF5" w14:paraId="6ABDE403" w14:textId="77777777" w:rsidTr="00102E35">
        <w:trPr>
          <w:gridAfter w:val="1"/>
          <w:wAfter w:w="8" w:type="dxa"/>
        </w:trPr>
        <w:tc>
          <w:tcPr>
            <w:tcW w:w="1345" w:type="dxa"/>
          </w:tcPr>
          <w:p w14:paraId="3347C462" w14:textId="77777777" w:rsidR="00105CF5" w:rsidRPr="00297D5B" w:rsidRDefault="00105CF5" w:rsidP="00102E35">
            <w:pPr>
              <w:rPr>
                <w:sz w:val="16"/>
                <w:szCs w:val="16"/>
              </w:rPr>
            </w:pPr>
            <w:r w:rsidRPr="00297D5B">
              <w:rPr>
                <w:sz w:val="16"/>
                <w:szCs w:val="16"/>
              </w:rPr>
              <w:t>GT/Gas Engine</w:t>
            </w:r>
          </w:p>
        </w:tc>
        <w:tc>
          <w:tcPr>
            <w:tcW w:w="663" w:type="dxa"/>
          </w:tcPr>
          <w:p w14:paraId="6345BE7D" w14:textId="77777777" w:rsidR="00105CF5" w:rsidRPr="00297D5B" w:rsidRDefault="00105CF5" w:rsidP="00102E35">
            <w:pPr>
              <w:jc w:val="center"/>
              <w:rPr>
                <w:sz w:val="16"/>
                <w:szCs w:val="16"/>
              </w:rPr>
            </w:pPr>
            <w:r w:rsidRPr="00297D5B">
              <w:rPr>
                <w:sz w:val="16"/>
                <w:szCs w:val="16"/>
              </w:rPr>
              <w:t>260</w:t>
            </w:r>
          </w:p>
        </w:tc>
        <w:tc>
          <w:tcPr>
            <w:tcW w:w="663" w:type="dxa"/>
          </w:tcPr>
          <w:p w14:paraId="05A9A7EA" w14:textId="77777777" w:rsidR="00105CF5" w:rsidRPr="00297D5B" w:rsidRDefault="00105CF5" w:rsidP="00102E35">
            <w:pPr>
              <w:jc w:val="center"/>
              <w:rPr>
                <w:sz w:val="16"/>
                <w:szCs w:val="16"/>
              </w:rPr>
            </w:pPr>
            <w:r w:rsidRPr="00297D5B">
              <w:rPr>
                <w:sz w:val="16"/>
                <w:szCs w:val="16"/>
              </w:rPr>
              <w:t>543</w:t>
            </w:r>
          </w:p>
        </w:tc>
        <w:tc>
          <w:tcPr>
            <w:tcW w:w="663" w:type="dxa"/>
          </w:tcPr>
          <w:p w14:paraId="589B8211" w14:textId="77777777" w:rsidR="00105CF5" w:rsidRPr="00297D5B" w:rsidRDefault="00105CF5" w:rsidP="00102E35">
            <w:pPr>
              <w:jc w:val="center"/>
              <w:rPr>
                <w:sz w:val="16"/>
                <w:szCs w:val="16"/>
              </w:rPr>
            </w:pPr>
            <w:r w:rsidRPr="00297D5B">
              <w:rPr>
                <w:sz w:val="16"/>
                <w:szCs w:val="16"/>
              </w:rPr>
              <w:t>316</w:t>
            </w:r>
          </w:p>
        </w:tc>
        <w:tc>
          <w:tcPr>
            <w:tcW w:w="663" w:type="dxa"/>
          </w:tcPr>
          <w:p w14:paraId="60D999A5" w14:textId="77777777" w:rsidR="00105CF5" w:rsidRPr="00297D5B" w:rsidRDefault="00105CF5" w:rsidP="00102E35">
            <w:pPr>
              <w:jc w:val="center"/>
              <w:rPr>
                <w:sz w:val="16"/>
                <w:szCs w:val="16"/>
              </w:rPr>
            </w:pPr>
            <w:r w:rsidRPr="00297D5B">
              <w:rPr>
                <w:sz w:val="16"/>
                <w:szCs w:val="16"/>
              </w:rPr>
              <w:t>240</w:t>
            </w:r>
          </w:p>
        </w:tc>
        <w:tc>
          <w:tcPr>
            <w:tcW w:w="663" w:type="dxa"/>
          </w:tcPr>
          <w:p w14:paraId="16E8361F" w14:textId="77777777" w:rsidR="00105CF5" w:rsidRPr="00297D5B" w:rsidRDefault="00105CF5" w:rsidP="00102E35">
            <w:pPr>
              <w:jc w:val="center"/>
              <w:rPr>
                <w:sz w:val="16"/>
                <w:szCs w:val="16"/>
              </w:rPr>
            </w:pPr>
            <w:r w:rsidRPr="00297D5B">
              <w:rPr>
                <w:sz w:val="16"/>
                <w:szCs w:val="16"/>
              </w:rPr>
              <w:t>370</w:t>
            </w:r>
          </w:p>
        </w:tc>
        <w:tc>
          <w:tcPr>
            <w:tcW w:w="663" w:type="dxa"/>
          </w:tcPr>
          <w:p w14:paraId="6570FB4E" w14:textId="77777777" w:rsidR="00105CF5" w:rsidRPr="00297D5B" w:rsidRDefault="00105CF5" w:rsidP="00102E35">
            <w:pPr>
              <w:jc w:val="center"/>
              <w:rPr>
                <w:sz w:val="16"/>
                <w:szCs w:val="16"/>
              </w:rPr>
            </w:pPr>
            <w:r w:rsidRPr="00297D5B">
              <w:rPr>
                <w:sz w:val="16"/>
                <w:szCs w:val="16"/>
              </w:rPr>
              <w:t>60</w:t>
            </w:r>
          </w:p>
        </w:tc>
        <w:tc>
          <w:tcPr>
            <w:tcW w:w="663" w:type="dxa"/>
          </w:tcPr>
          <w:p w14:paraId="3A65DA72" w14:textId="77777777" w:rsidR="00105CF5" w:rsidRPr="00297D5B" w:rsidRDefault="00105CF5" w:rsidP="00102E35">
            <w:pPr>
              <w:jc w:val="center"/>
              <w:rPr>
                <w:sz w:val="16"/>
                <w:szCs w:val="16"/>
              </w:rPr>
            </w:pPr>
            <w:r w:rsidRPr="00297D5B">
              <w:rPr>
                <w:sz w:val="16"/>
                <w:szCs w:val="16"/>
              </w:rPr>
              <w:t>95</w:t>
            </w:r>
          </w:p>
        </w:tc>
        <w:tc>
          <w:tcPr>
            <w:tcW w:w="995" w:type="dxa"/>
          </w:tcPr>
          <w:p w14:paraId="707A0B99" w14:textId="77777777" w:rsidR="00105CF5" w:rsidRPr="00297D5B" w:rsidRDefault="00105CF5" w:rsidP="00102E35">
            <w:pPr>
              <w:jc w:val="center"/>
              <w:rPr>
                <w:sz w:val="16"/>
                <w:szCs w:val="16"/>
              </w:rPr>
            </w:pPr>
            <w:r w:rsidRPr="00297D5B">
              <w:rPr>
                <w:sz w:val="16"/>
                <w:szCs w:val="16"/>
              </w:rPr>
              <w:t>-</w:t>
            </w:r>
          </w:p>
        </w:tc>
        <w:tc>
          <w:tcPr>
            <w:tcW w:w="663" w:type="dxa"/>
          </w:tcPr>
          <w:p w14:paraId="151BD1AA" w14:textId="77777777" w:rsidR="00105CF5" w:rsidRPr="00297D5B" w:rsidRDefault="00105CF5" w:rsidP="00102E35">
            <w:pPr>
              <w:jc w:val="center"/>
              <w:rPr>
                <w:sz w:val="16"/>
                <w:szCs w:val="16"/>
              </w:rPr>
            </w:pPr>
            <w:r w:rsidRPr="00297D5B">
              <w:rPr>
                <w:sz w:val="16"/>
                <w:szCs w:val="16"/>
              </w:rPr>
              <w:t>10</w:t>
            </w:r>
          </w:p>
        </w:tc>
        <w:tc>
          <w:tcPr>
            <w:tcW w:w="663" w:type="dxa"/>
          </w:tcPr>
          <w:p w14:paraId="67471B95" w14:textId="77777777" w:rsidR="00105CF5" w:rsidRPr="00297D5B" w:rsidRDefault="00105CF5" w:rsidP="00102E35">
            <w:pPr>
              <w:jc w:val="center"/>
              <w:rPr>
                <w:sz w:val="16"/>
                <w:szCs w:val="16"/>
              </w:rPr>
            </w:pPr>
            <w:r w:rsidRPr="00297D5B">
              <w:rPr>
                <w:sz w:val="16"/>
                <w:szCs w:val="16"/>
              </w:rPr>
              <w:t>70</w:t>
            </w:r>
          </w:p>
        </w:tc>
        <w:tc>
          <w:tcPr>
            <w:tcW w:w="843" w:type="dxa"/>
          </w:tcPr>
          <w:p w14:paraId="2DF9FF24" w14:textId="77777777" w:rsidR="00105CF5" w:rsidRPr="00297D5B" w:rsidRDefault="00105CF5" w:rsidP="00102E35">
            <w:pPr>
              <w:jc w:val="center"/>
              <w:rPr>
                <w:sz w:val="16"/>
                <w:szCs w:val="16"/>
              </w:rPr>
            </w:pPr>
            <w:r w:rsidRPr="00297D5B">
              <w:rPr>
                <w:sz w:val="16"/>
                <w:szCs w:val="16"/>
              </w:rPr>
              <w:t>1964</w:t>
            </w:r>
          </w:p>
        </w:tc>
      </w:tr>
      <w:tr w:rsidR="00105CF5" w14:paraId="1C9FB945" w14:textId="77777777" w:rsidTr="00102E35">
        <w:trPr>
          <w:gridAfter w:val="1"/>
          <w:wAfter w:w="8" w:type="dxa"/>
        </w:trPr>
        <w:tc>
          <w:tcPr>
            <w:tcW w:w="1345" w:type="dxa"/>
          </w:tcPr>
          <w:p w14:paraId="11E1426D" w14:textId="77777777" w:rsidR="00105CF5" w:rsidRPr="00297D5B" w:rsidRDefault="00105CF5" w:rsidP="00102E35">
            <w:pPr>
              <w:rPr>
                <w:sz w:val="16"/>
                <w:szCs w:val="16"/>
              </w:rPr>
            </w:pPr>
            <w:r w:rsidRPr="00297D5B">
              <w:rPr>
                <w:sz w:val="16"/>
                <w:szCs w:val="16"/>
              </w:rPr>
              <w:t xml:space="preserve">Diesel </w:t>
            </w:r>
          </w:p>
        </w:tc>
        <w:tc>
          <w:tcPr>
            <w:tcW w:w="663" w:type="dxa"/>
          </w:tcPr>
          <w:p w14:paraId="09BE0254" w14:textId="77777777" w:rsidR="00105CF5" w:rsidRPr="00297D5B" w:rsidRDefault="00105CF5" w:rsidP="00102E35">
            <w:pPr>
              <w:jc w:val="center"/>
              <w:rPr>
                <w:sz w:val="16"/>
                <w:szCs w:val="16"/>
              </w:rPr>
            </w:pPr>
            <w:r w:rsidRPr="00297D5B">
              <w:rPr>
                <w:sz w:val="16"/>
                <w:szCs w:val="16"/>
              </w:rPr>
              <w:t>-</w:t>
            </w:r>
          </w:p>
        </w:tc>
        <w:tc>
          <w:tcPr>
            <w:tcW w:w="663" w:type="dxa"/>
          </w:tcPr>
          <w:p w14:paraId="596C02DE" w14:textId="77777777" w:rsidR="00105CF5" w:rsidRPr="00297D5B" w:rsidRDefault="00105CF5" w:rsidP="00102E35">
            <w:pPr>
              <w:jc w:val="center"/>
              <w:rPr>
                <w:sz w:val="16"/>
                <w:szCs w:val="16"/>
              </w:rPr>
            </w:pPr>
            <w:r w:rsidRPr="00297D5B">
              <w:rPr>
                <w:sz w:val="16"/>
                <w:szCs w:val="16"/>
              </w:rPr>
              <w:t>5</w:t>
            </w:r>
          </w:p>
        </w:tc>
        <w:tc>
          <w:tcPr>
            <w:tcW w:w="663" w:type="dxa"/>
          </w:tcPr>
          <w:p w14:paraId="1FB6DAE3" w14:textId="77777777" w:rsidR="00105CF5" w:rsidRPr="00297D5B" w:rsidRDefault="00105CF5" w:rsidP="00102E35">
            <w:pPr>
              <w:jc w:val="center"/>
              <w:rPr>
                <w:sz w:val="16"/>
                <w:szCs w:val="16"/>
              </w:rPr>
            </w:pPr>
            <w:r w:rsidRPr="00297D5B">
              <w:rPr>
                <w:sz w:val="16"/>
                <w:szCs w:val="16"/>
              </w:rPr>
              <w:t>-</w:t>
            </w:r>
          </w:p>
        </w:tc>
        <w:tc>
          <w:tcPr>
            <w:tcW w:w="663" w:type="dxa"/>
          </w:tcPr>
          <w:p w14:paraId="44F800F2" w14:textId="77777777" w:rsidR="00105CF5" w:rsidRPr="00297D5B" w:rsidRDefault="00105CF5" w:rsidP="00102E35">
            <w:pPr>
              <w:jc w:val="center"/>
              <w:rPr>
                <w:sz w:val="16"/>
                <w:szCs w:val="16"/>
              </w:rPr>
            </w:pPr>
            <w:r w:rsidRPr="00297D5B">
              <w:rPr>
                <w:sz w:val="16"/>
                <w:szCs w:val="16"/>
              </w:rPr>
              <w:t>-</w:t>
            </w:r>
          </w:p>
        </w:tc>
        <w:tc>
          <w:tcPr>
            <w:tcW w:w="663" w:type="dxa"/>
          </w:tcPr>
          <w:p w14:paraId="79490C84" w14:textId="77777777" w:rsidR="00105CF5" w:rsidRPr="00297D5B" w:rsidRDefault="00105CF5" w:rsidP="00102E35">
            <w:pPr>
              <w:jc w:val="center"/>
              <w:rPr>
                <w:sz w:val="16"/>
                <w:szCs w:val="16"/>
              </w:rPr>
            </w:pPr>
            <w:r w:rsidRPr="00297D5B">
              <w:rPr>
                <w:sz w:val="16"/>
                <w:szCs w:val="16"/>
              </w:rPr>
              <w:t>-</w:t>
            </w:r>
          </w:p>
        </w:tc>
        <w:tc>
          <w:tcPr>
            <w:tcW w:w="663" w:type="dxa"/>
          </w:tcPr>
          <w:p w14:paraId="02722489" w14:textId="77777777" w:rsidR="00105CF5" w:rsidRPr="00297D5B" w:rsidRDefault="00105CF5" w:rsidP="00102E35">
            <w:pPr>
              <w:jc w:val="center"/>
              <w:rPr>
                <w:sz w:val="16"/>
                <w:szCs w:val="16"/>
              </w:rPr>
            </w:pPr>
            <w:r w:rsidRPr="00297D5B">
              <w:rPr>
                <w:sz w:val="16"/>
                <w:szCs w:val="16"/>
              </w:rPr>
              <w:t>-</w:t>
            </w:r>
          </w:p>
        </w:tc>
        <w:tc>
          <w:tcPr>
            <w:tcW w:w="663" w:type="dxa"/>
          </w:tcPr>
          <w:p w14:paraId="6FF0438E" w14:textId="77777777" w:rsidR="00105CF5" w:rsidRPr="00297D5B" w:rsidRDefault="00105CF5" w:rsidP="00102E35">
            <w:pPr>
              <w:jc w:val="center"/>
              <w:rPr>
                <w:sz w:val="16"/>
                <w:szCs w:val="16"/>
              </w:rPr>
            </w:pPr>
            <w:r w:rsidRPr="00297D5B">
              <w:rPr>
                <w:sz w:val="16"/>
                <w:szCs w:val="16"/>
              </w:rPr>
              <w:t>-</w:t>
            </w:r>
          </w:p>
        </w:tc>
        <w:tc>
          <w:tcPr>
            <w:tcW w:w="995" w:type="dxa"/>
          </w:tcPr>
          <w:p w14:paraId="6F5C89BC" w14:textId="77777777" w:rsidR="00105CF5" w:rsidRPr="00297D5B" w:rsidRDefault="00105CF5" w:rsidP="00102E35">
            <w:pPr>
              <w:jc w:val="center"/>
              <w:rPr>
                <w:sz w:val="16"/>
                <w:szCs w:val="16"/>
              </w:rPr>
            </w:pPr>
            <w:r w:rsidRPr="00297D5B">
              <w:rPr>
                <w:sz w:val="16"/>
                <w:szCs w:val="16"/>
              </w:rPr>
              <w:t>-</w:t>
            </w:r>
          </w:p>
        </w:tc>
        <w:tc>
          <w:tcPr>
            <w:tcW w:w="663" w:type="dxa"/>
          </w:tcPr>
          <w:p w14:paraId="4C1CD879" w14:textId="77777777" w:rsidR="00105CF5" w:rsidRPr="00297D5B" w:rsidRDefault="00105CF5" w:rsidP="00102E35">
            <w:pPr>
              <w:jc w:val="center"/>
              <w:rPr>
                <w:sz w:val="16"/>
                <w:szCs w:val="16"/>
              </w:rPr>
            </w:pPr>
            <w:r w:rsidRPr="00297D5B">
              <w:rPr>
                <w:sz w:val="16"/>
                <w:szCs w:val="16"/>
              </w:rPr>
              <w:t>-</w:t>
            </w:r>
          </w:p>
        </w:tc>
        <w:tc>
          <w:tcPr>
            <w:tcW w:w="663" w:type="dxa"/>
          </w:tcPr>
          <w:p w14:paraId="09A97872" w14:textId="77777777" w:rsidR="00105CF5" w:rsidRPr="00297D5B" w:rsidRDefault="00105CF5" w:rsidP="00102E35">
            <w:pPr>
              <w:jc w:val="center"/>
              <w:rPr>
                <w:sz w:val="16"/>
                <w:szCs w:val="16"/>
              </w:rPr>
            </w:pPr>
            <w:r w:rsidRPr="00297D5B">
              <w:rPr>
                <w:sz w:val="16"/>
                <w:szCs w:val="16"/>
              </w:rPr>
              <w:t>-</w:t>
            </w:r>
          </w:p>
        </w:tc>
        <w:tc>
          <w:tcPr>
            <w:tcW w:w="843" w:type="dxa"/>
          </w:tcPr>
          <w:p w14:paraId="457E62C3" w14:textId="77777777" w:rsidR="00105CF5" w:rsidRPr="00297D5B" w:rsidRDefault="00105CF5" w:rsidP="00102E35">
            <w:pPr>
              <w:jc w:val="center"/>
              <w:rPr>
                <w:sz w:val="16"/>
                <w:szCs w:val="16"/>
              </w:rPr>
            </w:pPr>
            <w:r w:rsidRPr="00297D5B">
              <w:rPr>
                <w:sz w:val="16"/>
                <w:szCs w:val="16"/>
              </w:rPr>
              <w:t>5</w:t>
            </w:r>
          </w:p>
        </w:tc>
      </w:tr>
      <w:tr w:rsidR="00105CF5" w14:paraId="54EF20EE" w14:textId="77777777" w:rsidTr="00102E35">
        <w:trPr>
          <w:gridAfter w:val="1"/>
          <w:wAfter w:w="8" w:type="dxa"/>
        </w:trPr>
        <w:tc>
          <w:tcPr>
            <w:tcW w:w="1345" w:type="dxa"/>
          </w:tcPr>
          <w:p w14:paraId="36934B28" w14:textId="77777777" w:rsidR="00105CF5" w:rsidRPr="00297D5B" w:rsidRDefault="00105CF5" w:rsidP="00102E35">
            <w:pPr>
              <w:rPr>
                <w:sz w:val="16"/>
                <w:szCs w:val="16"/>
              </w:rPr>
            </w:pPr>
            <w:proofErr w:type="spellStart"/>
            <w:r w:rsidRPr="00297D5B">
              <w:rPr>
                <w:sz w:val="16"/>
                <w:szCs w:val="16"/>
              </w:rPr>
              <w:t>Microhydro</w:t>
            </w:r>
            <w:proofErr w:type="spellEnd"/>
            <w:r w:rsidRPr="00297D5B">
              <w:rPr>
                <w:sz w:val="16"/>
                <w:szCs w:val="16"/>
              </w:rPr>
              <w:t xml:space="preserve"> </w:t>
            </w:r>
          </w:p>
        </w:tc>
        <w:tc>
          <w:tcPr>
            <w:tcW w:w="663" w:type="dxa"/>
          </w:tcPr>
          <w:p w14:paraId="4BB7151F" w14:textId="77777777" w:rsidR="00105CF5" w:rsidRPr="00297D5B" w:rsidRDefault="00105CF5" w:rsidP="00102E35">
            <w:pPr>
              <w:jc w:val="center"/>
              <w:rPr>
                <w:sz w:val="16"/>
                <w:szCs w:val="16"/>
              </w:rPr>
            </w:pPr>
            <w:r w:rsidRPr="00297D5B">
              <w:rPr>
                <w:sz w:val="16"/>
                <w:szCs w:val="16"/>
              </w:rPr>
              <w:t>-</w:t>
            </w:r>
          </w:p>
        </w:tc>
        <w:tc>
          <w:tcPr>
            <w:tcW w:w="663" w:type="dxa"/>
          </w:tcPr>
          <w:p w14:paraId="49B22D10" w14:textId="77777777" w:rsidR="00105CF5" w:rsidRPr="00297D5B" w:rsidRDefault="00105CF5" w:rsidP="00102E35">
            <w:pPr>
              <w:jc w:val="center"/>
              <w:rPr>
                <w:sz w:val="16"/>
                <w:szCs w:val="16"/>
              </w:rPr>
            </w:pPr>
            <w:r w:rsidRPr="00297D5B">
              <w:rPr>
                <w:sz w:val="16"/>
                <w:szCs w:val="16"/>
              </w:rPr>
              <w:t>-</w:t>
            </w:r>
          </w:p>
        </w:tc>
        <w:tc>
          <w:tcPr>
            <w:tcW w:w="663" w:type="dxa"/>
          </w:tcPr>
          <w:p w14:paraId="5377A0BE" w14:textId="77777777" w:rsidR="00105CF5" w:rsidRPr="00297D5B" w:rsidRDefault="00105CF5" w:rsidP="00102E35">
            <w:pPr>
              <w:jc w:val="center"/>
              <w:rPr>
                <w:sz w:val="16"/>
                <w:szCs w:val="16"/>
              </w:rPr>
            </w:pPr>
            <w:r w:rsidRPr="00297D5B">
              <w:rPr>
                <w:sz w:val="16"/>
                <w:szCs w:val="16"/>
              </w:rPr>
              <w:t>-</w:t>
            </w:r>
          </w:p>
        </w:tc>
        <w:tc>
          <w:tcPr>
            <w:tcW w:w="663" w:type="dxa"/>
          </w:tcPr>
          <w:p w14:paraId="2F5E8260" w14:textId="77777777" w:rsidR="00105CF5" w:rsidRPr="00297D5B" w:rsidRDefault="00105CF5" w:rsidP="00102E35">
            <w:pPr>
              <w:jc w:val="center"/>
              <w:rPr>
                <w:sz w:val="16"/>
                <w:szCs w:val="16"/>
              </w:rPr>
            </w:pPr>
            <w:r w:rsidRPr="00297D5B">
              <w:rPr>
                <w:sz w:val="16"/>
                <w:szCs w:val="16"/>
              </w:rPr>
              <w:t>13</w:t>
            </w:r>
          </w:p>
        </w:tc>
        <w:tc>
          <w:tcPr>
            <w:tcW w:w="663" w:type="dxa"/>
          </w:tcPr>
          <w:p w14:paraId="57BC5F2F" w14:textId="77777777" w:rsidR="00105CF5" w:rsidRPr="00297D5B" w:rsidRDefault="00105CF5" w:rsidP="00102E35">
            <w:pPr>
              <w:jc w:val="center"/>
              <w:rPr>
                <w:sz w:val="16"/>
                <w:szCs w:val="16"/>
              </w:rPr>
            </w:pPr>
            <w:r w:rsidRPr="00297D5B">
              <w:rPr>
                <w:sz w:val="16"/>
                <w:szCs w:val="16"/>
              </w:rPr>
              <w:t>35</w:t>
            </w:r>
          </w:p>
        </w:tc>
        <w:tc>
          <w:tcPr>
            <w:tcW w:w="663" w:type="dxa"/>
          </w:tcPr>
          <w:p w14:paraId="709C84C2" w14:textId="77777777" w:rsidR="00105CF5" w:rsidRPr="00297D5B" w:rsidRDefault="00105CF5" w:rsidP="00102E35">
            <w:pPr>
              <w:jc w:val="center"/>
              <w:rPr>
                <w:sz w:val="16"/>
                <w:szCs w:val="16"/>
              </w:rPr>
            </w:pPr>
            <w:r w:rsidRPr="00297D5B">
              <w:rPr>
                <w:sz w:val="16"/>
                <w:szCs w:val="16"/>
              </w:rPr>
              <w:t>22</w:t>
            </w:r>
          </w:p>
        </w:tc>
        <w:tc>
          <w:tcPr>
            <w:tcW w:w="663" w:type="dxa"/>
          </w:tcPr>
          <w:p w14:paraId="3F9DFBE4" w14:textId="77777777" w:rsidR="00105CF5" w:rsidRPr="00297D5B" w:rsidRDefault="00105CF5" w:rsidP="00102E35">
            <w:pPr>
              <w:jc w:val="center"/>
              <w:rPr>
                <w:sz w:val="16"/>
                <w:szCs w:val="16"/>
              </w:rPr>
            </w:pPr>
            <w:r w:rsidRPr="00297D5B">
              <w:rPr>
                <w:sz w:val="16"/>
                <w:szCs w:val="16"/>
              </w:rPr>
              <w:t>-</w:t>
            </w:r>
          </w:p>
        </w:tc>
        <w:tc>
          <w:tcPr>
            <w:tcW w:w="995" w:type="dxa"/>
          </w:tcPr>
          <w:p w14:paraId="2AD52595" w14:textId="77777777" w:rsidR="00105CF5" w:rsidRPr="00297D5B" w:rsidRDefault="00105CF5" w:rsidP="00102E35">
            <w:pPr>
              <w:jc w:val="center"/>
              <w:rPr>
                <w:sz w:val="16"/>
                <w:szCs w:val="16"/>
              </w:rPr>
            </w:pPr>
            <w:r w:rsidRPr="00297D5B">
              <w:rPr>
                <w:sz w:val="16"/>
                <w:szCs w:val="16"/>
              </w:rPr>
              <w:t>2</w:t>
            </w:r>
          </w:p>
        </w:tc>
        <w:tc>
          <w:tcPr>
            <w:tcW w:w="663" w:type="dxa"/>
          </w:tcPr>
          <w:p w14:paraId="4E0F911B" w14:textId="77777777" w:rsidR="00105CF5" w:rsidRPr="00297D5B" w:rsidRDefault="00105CF5" w:rsidP="00102E35">
            <w:pPr>
              <w:jc w:val="center"/>
              <w:rPr>
                <w:sz w:val="16"/>
                <w:szCs w:val="16"/>
              </w:rPr>
            </w:pPr>
            <w:r w:rsidRPr="00297D5B">
              <w:rPr>
                <w:sz w:val="16"/>
                <w:szCs w:val="16"/>
              </w:rPr>
              <w:t>11</w:t>
            </w:r>
          </w:p>
        </w:tc>
        <w:tc>
          <w:tcPr>
            <w:tcW w:w="663" w:type="dxa"/>
          </w:tcPr>
          <w:p w14:paraId="463E99B1" w14:textId="77777777" w:rsidR="00105CF5" w:rsidRPr="00297D5B" w:rsidRDefault="00105CF5" w:rsidP="00102E35">
            <w:pPr>
              <w:jc w:val="center"/>
              <w:rPr>
                <w:sz w:val="16"/>
                <w:szCs w:val="16"/>
              </w:rPr>
            </w:pPr>
            <w:r w:rsidRPr="00297D5B">
              <w:rPr>
                <w:sz w:val="16"/>
                <w:szCs w:val="16"/>
              </w:rPr>
              <w:t>-</w:t>
            </w:r>
          </w:p>
        </w:tc>
        <w:tc>
          <w:tcPr>
            <w:tcW w:w="843" w:type="dxa"/>
          </w:tcPr>
          <w:p w14:paraId="6A9AEFD1" w14:textId="77777777" w:rsidR="00105CF5" w:rsidRPr="00297D5B" w:rsidRDefault="00105CF5" w:rsidP="00102E35">
            <w:pPr>
              <w:jc w:val="center"/>
              <w:rPr>
                <w:sz w:val="16"/>
                <w:szCs w:val="16"/>
              </w:rPr>
            </w:pPr>
            <w:r w:rsidRPr="00297D5B">
              <w:rPr>
                <w:sz w:val="16"/>
                <w:szCs w:val="16"/>
              </w:rPr>
              <w:t>83</w:t>
            </w:r>
          </w:p>
        </w:tc>
      </w:tr>
      <w:tr w:rsidR="00105CF5" w14:paraId="3ECBF1AE" w14:textId="77777777" w:rsidTr="00102E35">
        <w:trPr>
          <w:gridAfter w:val="1"/>
          <w:wAfter w:w="8" w:type="dxa"/>
        </w:trPr>
        <w:tc>
          <w:tcPr>
            <w:tcW w:w="1345" w:type="dxa"/>
          </w:tcPr>
          <w:p w14:paraId="74CF3BE6" w14:textId="77777777" w:rsidR="00105CF5" w:rsidRPr="00297D5B" w:rsidRDefault="00105CF5" w:rsidP="00102E35">
            <w:pPr>
              <w:rPr>
                <w:sz w:val="16"/>
                <w:szCs w:val="16"/>
              </w:rPr>
            </w:pPr>
            <w:r w:rsidRPr="00297D5B">
              <w:rPr>
                <w:sz w:val="16"/>
                <w:szCs w:val="16"/>
              </w:rPr>
              <w:t>Hydro</w:t>
            </w:r>
          </w:p>
        </w:tc>
        <w:tc>
          <w:tcPr>
            <w:tcW w:w="663" w:type="dxa"/>
          </w:tcPr>
          <w:p w14:paraId="4D39E6E8" w14:textId="77777777" w:rsidR="00105CF5" w:rsidRPr="00297D5B" w:rsidRDefault="00105CF5" w:rsidP="00102E35">
            <w:pPr>
              <w:jc w:val="center"/>
              <w:rPr>
                <w:sz w:val="16"/>
                <w:szCs w:val="16"/>
              </w:rPr>
            </w:pPr>
            <w:r w:rsidRPr="00297D5B">
              <w:rPr>
                <w:sz w:val="16"/>
                <w:szCs w:val="16"/>
              </w:rPr>
              <w:t>110</w:t>
            </w:r>
          </w:p>
        </w:tc>
        <w:tc>
          <w:tcPr>
            <w:tcW w:w="663" w:type="dxa"/>
          </w:tcPr>
          <w:p w14:paraId="415C31F7" w14:textId="77777777" w:rsidR="00105CF5" w:rsidRPr="00297D5B" w:rsidRDefault="00105CF5" w:rsidP="00102E35">
            <w:pPr>
              <w:jc w:val="center"/>
              <w:rPr>
                <w:sz w:val="16"/>
                <w:szCs w:val="16"/>
              </w:rPr>
            </w:pPr>
            <w:r w:rsidRPr="00297D5B">
              <w:rPr>
                <w:sz w:val="16"/>
                <w:szCs w:val="16"/>
              </w:rPr>
              <w:t>43</w:t>
            </w:r>
          </w:p>
        </w:tc>
        <w:tc>
          <w:tcPr>
            <w:tcW w:w="663" w:type="dxa"/>
          </w:tcPr>
          <w:p w14:paraId="08F5A8DA" w14:textId="77777777" w:rsidR="00105CF5" w:rsidRPr="00297D5B" w:rsidRDefault="00105CF5" w:rsidP="00102E35">
            <w:pPr>
              <w:jc w:val="center"/>
              <w:rPr>
                <w:sz w:val="16"/>
                <w:szCs w:val="16"/>
              </w:rPr>
            </w:pPr>
            <w:r w:rsidRPr="00297D5B">
              <w:rPr>
                <w:sz w:val="16"/>
                <w:szCs w:val="16"/>
              </w:rPr>
              <w:t>132</w:t>
            </w:r>
          </w:p>
        </w:tc>
        <w:tc>
          <w:tcPr>
            <w:tcW w:w="663" w:type="dxa"/>
          </w:tcPr>
          <w:p w14:paraId="535B57AF" w14:textId="77777777" w:rsidR="00105CF5" w:rsidRPr="00297D5B" w:rsidRDefault="00105CF5" w:rsidP="00102E35">
            <w:pPr>
              <w:jc w:val="center"/>
              <w:rPr>
                <w:sz w:val="16"/>
                <w:szCs w:val="16"/>
              </w:rPr>
            </w:pPr>
            <w:r w:rsidRPr="00297D5B">
              <w:rPr>
                <w:sz w:val="16"/>
                <w:szCs w:val="16"/>
              </w:rPr>
              <w:t>87</w:t>
            </w:r>
          </w:p>
        </w:tc>
        <w:tc>
          <w:tcPr>
            <w:tcW w:w="663" w:type="dxa"/>
          </w:tcPr>
          <w:p w14:paraId="723FC005" w14:textId="77777777" w:rsidR="00105CF5" w:rsidRPr="00297D5B" w:rsidRDefault="00105CF5" w:rsidP="00102E35">
            <w:pPr>
              <w:jc w:val="center"/>
              <w:rPr>
                <w:sz w:val="16"/>
                <w:szCs w:val="16"/>
              </w:rPr>
            </w:pPr>
            <w:r w:rsidRPr="00297D5B">
              <w:rPr>
                <w:sz w:val="16"/>
                <w:szCs w:val="16"/>
              </w:rPr>
              <w:t>258</w:t>
            </w:r>
          </w:p>
        </w:tc>
        <w:tc>
          <w:tcPr>
            <w:tcW w:w="663" w:type="dxa"/>
          </w:tcPr>
          <w:p w14:paraId="12B66BCB" w14:textId="77777777" w:rsidR="00105CF5" w:rsidRPr="00297D5B" w:rsidRDefault="00105CF5" w:rsidP="00102E35">
            <w:pPr>
              <w:jc w:val="center"/>
              <w:rPr>
                <w:sz w:val="16"/>
                <w:szCs w:val="16"/>
              </w:rPr>
            </w:pPr>
            <w:r w:rsidRPr="00297D5B">
              <w:rPr>
                <w:sz w:val="16"/>
                <w:szCs w:val="16"/>
              </w:rPr>
              <w:t>177</w:t>
            </w:r>
          </w:p>
        </w:tc>
        <w:tc>
          <w:tcPr>
            <w:tcW w:w="663" w:type="dxa"/>
          </w:tcPr>
          <w:p w14:paraId="7B51F47A" w14:textId="77777777" w:rsidR="00105CF5" w:rsidRPr="00297D5B" w:rsidRDefault="00105CF5" w:rsidP="00102E35">
            <w:pPr>
              <w:jc w:val="center"/>
              <w:rPr>
                <w:sz w:val="16"/>
                <w:szCs w:val="16"/>
              </w:rPr>
            </w:pPr>
            <w:r w:rsidRPr="00297D5B">
              <w:rPr>
                <w:sz w:val="16"/>
                <w:szCs w:val="16"/>
              </w:rPr>
              <w:t>44</w:t>
            </w:r>
          </w:p>
        </w:tc>
        <w:tc>
          <w:tcPr>
            <w:tcW w:w="995" w:type="dxa"/>
          </w:tcPr>
          <w:p w14:paraId="121CF332" w14:textId="77777777" w:rsidR="00105CF5" w:rsidRPr="00297D5B" w:rsidRDefault="00105CF5" w:rsidP="00102E35">
            <w:pPr>
              <w:jc w:val="center"/>
              <w:rPr>
                <w:sz w:val="16"/>
                <w:szCs w:val="16"/>
              </w:rPr>
            </w:pPr>
            <w:r w:rsidRPr="00297D5B">
              <w:rPr>
                <w:sz w:val="16"/>
                <w:szCs w:val="16"/>
              </w:rPr>
              <w:t>201</w:t>
            </w:r>
          </w:p>
        </w:tc>
        <w:tc>
          <w:tcPr>
            <w:tcW w:w="663" w:type="dxa"/>
          </w:tcPr>
          <w:p w14:paraId="7BAA76D7" w14:textId="77777777" w:rsidR="00105CF5" w:rsidRPr="00297D5B" w:rsidRDefault="00105CF5" w:rsidP="00102E35">
            <w:pPr>
              <w:jc w:val="center"/>
              <w:rPr>
                <w:sz w:val="16"/>
                <w:szCs w:val="16"/>
              </w:rPr>
            </w:pPr>
            <w:r w:rsidRPr="00297D5B">
              <w:rPr>
                <w:sz w:val="16"/>
                <w:szCs w:val="16"/>
              </w:rPr>
              <w:t>568</w:t>
            </w:r>
          </w:p>
        </w:tc>
        <w:tc>
          <w:tcPr>
            <w:tcW w:w="663" w:type="dxa"/>
          </w:tcPr>
          <w:p w14:paraId="559E005A" w14:textId="77777777" w:rsidR="00105CF5" w:rsidRPr="00297D5B" w:rsidRDefault="00105CF5" w:rsidP="00102E35">
            <w:pPr>
              <w:jc w:val="center"/>
              <w:rPr>
                <w:sz w:val="16"/>
                <w:szCs w:val="16"/>
              </w:rPr>
            </w:pPr>
            <w:r w:rsidRPr="00297D5B">
              <w:rPr>
                <w:sz w:val="16"/>
                <w:szCs w:val="16"/>
              </w:rPr>
              <w:t>100</w:t>
            </w:r>
          </w:p>
        </w:tc>
        <w:tc>
          <w:tcPr>
            <w:tcW w:w="843" w:type="dxa"/>
          </w:tcPr>
          <w:p w14:paraId="29806C6A" w14:textId="77777777" w:rsidR="00105CF5" w:rsidRPr="00297D5B" w:rsidRDefault="00105CF5" w:rsidP="00102E35">
            <w:pPr>
              <w:jc w:val="center"/>
              <w:rPr>
                <w:sz w:val="16"/>
                <w:szCs w:val="16"/>
              </w:rPr>
            </w:pPr>
            <w:r w:rsidRPr="00297D5B">
              <w:rPr>
                <w:sz w:val="16"/>
                <w:szCs w:val="16"/>
              </w:rPr>
              <w:t>1720</w:t>
            </w:r>
          </w:p>
        </w:tc>
      </w:tr>
      <w:tr w:rsidR="00105CF5" w14:paraId="08637DE1" w14:textId="77777777" w:rsidTr="00102E35">
        <w:trPr>
          <w:gridAfter w:val="1"/>
          <w:wAfter w:w="8" w:type="dxa"/>
        </w:trPr>
        <w:tc>
          <w:tcPr>
            <w:tcW w:w="1345" w:type="dxa"/>
          </w:tcPr>
          <w:p w14:paraId="31036B84" w14:textId="77777777" w:rsidR="00105CF5" w:rsidRPr="00297D5B" w:rsidRDefault="00105CF5" w:rsidP="00102E35">
            <w:pPr>
              <w:rPr>
                <w:sz w:val="16"/>
                <w:szCs w:val="16"/>
              </w:rPr>
            </w:pPr>
            <w:r w:rsidRPr="00297D5B">
              <w:rPr>
                <w:sz w:val="16"/>
                <w:szCs w:val="16"/>
              </w:rPr>
              <w:t>Pumped Storage</w:t>
            </w:r>
          </w:p>
        </w:tc>
        <w:tc>
          <w:tcPr>
            <w:tcW w:w="663" w:type="dxa"/>
          </w:tcPr>
          <w:p w14:paraId="6B406F7B" w14:textId="77777777" w:rsidR="00105CF5" w:rsidRPr="00297D5B" w:rsidRDefault="00105CF5" w:rsidP="00102E35">
            <w:pPr>
              <w:jc w:val="center"/>
              <w:rPr>
                <w:sz w:val="16"/>
                <w:szCs w:val="16"/>
              </w:rPr>
            </w:pPr>
            <w:r w:rsidRPr="00297D5B">
              <w:rPr>
                <w:sz w:val="16"/>
                <w:szCs w:val="16"/>
              </w:rPr>
              <w:t>-</w:t>
            </w:r>
          </w:p>
        </w:tc>
        <w:tc>
          <w:tcPr>
            <w:tcW w:w="663" w:type="dxa"/>
          </w:tcPr>
          <w:p w14:paraId="2201BB4B" w14:textId="77777777" w:rsidR="00105CF5" w:rsidRPr="00297D5B" w:rsidRDefault="00105CF5" w:rsidP="00102E35">
            <w:pPr>
              <w:jc w:val="center"/>
              <w:rPr>
                <w:sz w:val="16"/>
                <w:szCs w:val="16"/>
              </w:rPr>
            </w:pPr>
            <w:r w:rsidRPr="00297D5B">
              <w:rPr>
                <w:sz w:val="16"/>
                <w:szCs w:val="16"/>
              </w:rPr>
              <w:t>-</w:t>
            </w:r>
          </w:p>
        </w:tc>
        <w:tc>
          <w:tcPr>
            <w:tcW w:w="663" w:type="dxa"/>
          </w:tcPr>
          <w:p w14:paraId="377AFE98" w14:textId="77777777" w:rsidR="00105CF5" w:rsidRPr="00297D5B" w:rsidRDefault="00105CF5" w:rsidP="00102E35">
            <w:pPr>
              <w:jc w:val="center"/>
              <w:rPr>
                <w:sz w:val="16"/>
                <w:szCs w:val="16"/>
              </w:rPr>
            </w:pPr>
            <w:r w:rsidRPr="00297D5B">
              <w:rPr>
                <w:sz w:val="16"/>
                <w:szCs w:val="16"/>
              </w:rPr>
              <w:t>-</w:t>
            </w:r>
          </w:p>
        </w:tc>
        <w:tc>
          <w:tcPr>
            <w:tcW w:w="663" w:type="dxa"/>
          </w:tcPr>
          <w:p w14:paraId="0485D89A" w14:textId="77777777" w:rsidR="00105CF5" w:rsidRPr="00297D5B" w:rsidRDefault="00105CF5" w:rsidP="00102E35">
            <w:pPr>
              <w:jc w:val="center"/>
              <w:rPr>
                <w:sz w:val="16"/>
                <w:szCs w:val="16"/>
              </w:rPr>
            </w:pPr>
            <w:r w:rsidRPr="00297D5B">
              <w:rPr>
                <w:sz w:val="16"/>
                <w:szCs w:val="16"/>
              </w:rPr>
              <w:t>-</w:t>
            </w:r>
          </w:p>
        </w:tc>
        <w:tc>
          <w:tcPr>
            <w:tcW w:w="663" w:type="dxa"/>
          </w:tcPr>
          <w:p w14:paraId="1DD33515" w14:textId="77777777" w:rsidR="00105CF5" w:rsidRPr="00297D5B" w:rsidRDefault="00105CF5" w:rsidP="00102E35">
            <w:pPr>
              <w:jc w:val="center"/>
              <w:rPr>
                <w:sz w:val="16"/>
                <w:szCs w:val="16"/>
              </w:rPr>
            </w:pPr>
            <w:r w:rsidRPr="00297D5B">
              <w:rPr>
                <w:sz w:val="16"/>
                <w:szCs w:val="16"/>
              </w:rPr>
              <w:t>1040</w:t>
            </w:r>
          </w:p>
        </w:tc>
        <w:tc>
          <w:tcPr>
            <w:tcW w:w="663" w:type="dxa"/>
          </w:tcPr>
          <w:p w14:paraId="4AA835C1" w14:textId="77777777" w:rsidR="00105CF5" w:rsidRPr="00297D5B" w:rsidRDefault="00105CF5" w:rsidP="00102E35">
            <w:pPr>
              <w:jc w:val="center"/>
              <w:rPr>
                <w:sz w:val="16"/>
                <w:szCs w:val="16"/>
              </w:rPr>
            </w:pPr>
            <w:r w:rsidRPr="00297D5B">
              <w:rPr>
                <w:sz w:val="16"/>
                <w:szCs w:val="16"/>
              </w:rPr>
              <w:t>-</w:t>
            </w:r>
          </w:p>
        </w:tc>
        <w:tc>
          <w:tcPr>
            <w:tcW w:w="663" w:type="dxa"/>
          </w:tcPr>
          <w:p w14:paraId="3222FFC3" w14:textId="77777777" w:rsidR="00105CF5" w:rsidRPr="00297D5B" w:rsidRDefault="00105CF5" w:rsidP="00102E35">
            <w:pPr>
              <w:jc w:val="center"/>
              <w:rPr>
                <w:sz w:val="16"/>
                <w:szCs w:val="16"/>
              </w:rPr>
            </w:pPr>
            <w:r w:rsidRPr="00297D5B">
              <w:rPr>
                <w:sz w:val="16"/>
                <w:szCs w:val="16"/>
              </w:rPr>
              <w:t>-</w:t>
            </w:r>
          </w:p>
        </w:tc>
        <w:tc>
          <w:tcPr>
            <w:tcW w:w="995" w:type="dxa"/>
          </w:tcPr>
          <w:p w14:paraId="03BA9CBB" w14:textId="77777777" w:rsidR="00105CF5" w:rsidRPr="00297D5B" w:rsidRDefault="00105CF5" w:rsidP="00102E35">
            <w:pPr>
              <w:jc w:val="center"/>
              <w:rPr>
                <w:sz w:val="16"/>
                <w:szCs w:val="16"/>
              </w:rPr>
            </w:pPr>
            <w:r w:rsidRPr="00297D5B">
              <w:rPr>
                <w:sz w:val="16"/>
                <w:szCs w:val="16"/>
              </w:rPr>
              <w:t>943</w:t>
            </w:r>
          </w:p>
        </w:tc>
        <w:tc>
          <w:tcPr>
            <w:tcW w:w="663" w:type="dxa"/>
          </w:tcPr>
          <w:p w14:paraId="291B70F3" w14:textId="77777777" w:rsidR="00105CF5" w:rsidRPr="00297D5B" w:rsidRDefault="00105CF5" w:rsidP="00102E35">
            <w:pPr>
              <w:jc w:val="center"/>
              <w:rPr>
                <w:sz w:val="16"/>
                <w:szCs w:val="16"/>
              </w:rPr>
            </w:pPr>
            <w:r w:rsidRPr="00297D5B">
              <w:rPr>
                <w:sz w:val="16"/>
                <w:szCs w:val="16"/>
              </w:rPr>
              <w:t>250</w:t>
            </w:r>
          </w:p>
        </w:tc>
        <w:tc>
          <w:tcPr>
            <w:tcW w:w="663" w:type="dxa"/>
          </w:tcPr>
          <w:p w14:paraId="1CC8EAE7" w14:textId="77777777" w:rsidR="00105CF5" w:rsidRPr="00297D5B" w:rsidRDefault="00105CF5" w:rsidP="00102E35">
            <w:pPr>
              <w:jc w:val="center"/>
              <w:rPr>
                <w:sz w:val="16"/>
                <w:szCs w:val="16"/>
              </w:rPr>
            </w:pPr>
            <w:r w:rsidRPr="00297D5B">
              <w:rPr>
                <w:sz w:val="16"/>
                <w:szCs w:val="16"/>
              </w:rPr>
              <w:t>1250</w:t>
            </w:r>
          </w:p>
        </w:tc>
        <w:tc>
          <w:tcPr>
            <w:tcW w:w="843" w:type="dxa"/>
          </w:tcPr>
          <w:p w14:paraId="62E8647A" w14:textId="77777777" w:rsidR="00105CF5" w:rsidRPr="00297D5B" w:rsidRDefault="00105CF5" w:rsidP="00102E35">
            <w:pPr>
              <w:jc w:val="center"/>
              <w:rPr>
                <w:sz w:val="16"/>
                <w:szCs w:val="16"/>
              </w:rPr>
            </w:pPr>
            <w:r w:rsidRPr="00297D5B">
              <w:rPr>
                <w:sz w:val="16"/>
                <w:szCs w:val="16"/>
              </w:rPr>
              <w:t>3483</w:t>
            </w:r>
          </w:p>
        </w:tc>
      </w:tr>
      <w:tr w:rsidR="00105CF5" w14:paraId="39E6F210" w14:textId="77777777" w:rsidTr="00102E35">
        <w:trPr>
          <w:gridAfter w:val="1"/>
          <w:wAfter w:w="8" w:type="dxa"/>
        </w:trPr>
        <w:tc>
          <w:tcPr>
            <w:tcW w:w="1345" w:type="dxa"/>
          </w:tcPr>
          <w:p w14:paraId="6BE0E73E" w14:textId="77777777" w:rsidR="00105CF5" w:rsidRPr="00297D5B" w:rsidRDefault="00105CF5" w:rsidP="00102E35">
            <w:pPr>
              <w:rPr>
                <w:sz w:val="16"/>
                <w:szCs w:val="16"/>
              </w:rPr>
            </w:pPr>
            <w:r w:rsidRPr="00297D5B">
              <w:rPr>
                <w:sz w:val="16"/>
                <w:szCs w:val="16"/>
              </w:rPr>
              <w:t>PLTS</w:t>
            </w:r>
          </w:p>
        </w:tc>
        <w:tc>
          <w:tcPr>
            <w:tcW w:w="663" w:type="dxa"/>
          </w:tcPr>
          <w:p w14:paraId="2E1432CE" w14:textId="77777777" w:rsidR="00105CF5" w:rsidRPr="00297D5B" w:rsidRDefault="00105CF5" w:rsidP="00102E35">
            <w:pPr>
              <w:jc w:val="center"/>
              <w:rPr>
                <w:sz w:val="16"/>
                <w:szCs w:val="16"/>
              </w:rPr>
            </w:pPr>
            <w:r w:rsidRPr="00297D5B">
              <w:rPr>
                <w:sz w:val="16"/>
                <w:szCs w:val="16"/>
              </w:rPr>
              <w:t>59</w:t>
            </w:r>
          </w:p>
        </w:tc>
        <w:tc>
          <w:tcPr>
            <w:tcW w:w="663" w:type="dxa"/>
          </w:tcPr>
          <w:p w14:paraId="57EDD749" w14:textId="77777777" w:rsidR="00105CF5" w:rsidRPr="00297D5B" w:rsidRDefault="00105CF5" w:rsidP="00102E35">
            <w:pPr>
              <w:jc w:val="center"/>
              <w:rPr>
                <w:sz w:val="16"/>
                <w:szCs w:val="16"/>
              </w:rPr>
            </w:pPr>
            <w:r w:rsidRPr="00297D5B">
              <w:rPr>
                <w:sz w:val="16"/>
                <w:szCs w:val="16"/>
              </w:rPr>
              <w:t>126</w:t>
            </w:r>
          </w:p>
        </w:tc>
        <w:tc>
          <w:tcPr>
            <w:tcW w:w="663" w:type="dxa"/>
          </w:tcPr>
          <w:p w14:paraId="5A68EC2D" w14:textId="77777777" w:rsidR="00105CF5" w:rsidRPr="00297D5B" w:rsidRDefault="00105CF5" w:rsidP="00102E35">
            <w:pPr>
              <w:jc w:val="center"/>
              <w:rPr>
                <w:sz w:val="16"/>
                <w:szCs w:val="16"/>
              </w:rPr>
            </w:pPr>
            <w:r w:rsidRPr="00297D5B">
              <w:rPr>
                <w:sz w:val="16"/>
                <w:szCs w:val="16"/>
              </w:rPr>
              <w:t>237</w:t>
            </w:r>
          </w:p>
        </w:tc>
        <w:tc>
          <w:tcPr>
            <w:tcW w:w="663" w:type="dxa"/>
          </w:tcPr>
          <w:p w14:paraId="06396054" w14:textId="77777777" w:rsidR="00105CF5" w:rsidRPr="00297D5B" w:rsidRDefault="00105CF5" w:rsidP="00102E35">
            <w:pPr>
              <w:jc w:val="center"/>
              <w:rPr>
                <w:sz w:val="16"/>
                <w:szCs w:val="16"/>
              </w:rPr>
            </w:pPr>
            <w:r w:rsidRPr="00297D5B">
              <w:rPr>
                <w:sz w:val="16"/>
                <w:szCs w:val="16"/>
              </w:rPr>
              <w:t>266</w:t>
            </w:r>
          </w:p>
        </w:tc>
        <w:tc>
          <w:tcPr>
            <w:tcW w:w="663" w:type="dxa"/>
          </w:tcPr>
          <w:p w14:paraId="62313228" w14:textId="77777777" w:rsidR="00105CF5" w:rsidRPr="00297D5B" w:rsidRDefault="00105CF5" w:rsidP="00102E35">
            <w:pPr>
              <w:jc w:val="center"/>
              <w:rPr>
                <w:sz w:val="16"/>
                <w:szCs w:val="16"/>
              </w:rPr>
            </w:pPr>
            <w:r w:rsidRPr="00297D5B">
              <w:rPr>
                <w:sz w:val="16"/>
                <w:szCs w:val="16"/>
              </w:rPr>
              <w:t>773</w:t>
            </w:r>
          </w:p>
        </w:tc>
        <w:tc>
          <w:tcPr>
            <w:tcW w:w="663" w:type="dxa"/>
          </w:tcPr>
          <w:p w14:paraId="145E18DA" w14:textId="77777777" w:rsidR="00105CF5" w:rsidRPr="00297D5B" w:rsidRDefault="00105CF5" w:rsidP="00102E35">
            <w:pPr>
              <w:jc w:val="center"/>
              <w:rPr>
                <w:sz w:val="16"/>
                <w:szCs w:val="16"/>
              </w:rPr>
            </w:pPr>
            <w:r w:rsidRPr="00297D5B">
              <w:rPr>
                <w:sz w:val="16"/>
                <w:szCs w:val="16"/>
              </w:rPr>
              <w:t>17</w:t>
            </w:r>
          </w:p>
        </w:tc>
        <w:tc>
          <w:tcPr>
            <w:tcW w:w="663" w:type="dxa"/>
          </w:tcPr>
          <w:p w14:paraId="78EC2162" w14:textId="77777777" w:rsidR="00105CF5" w:rsidRPr="00297D5B" w:rsidRDefault="00105CF5" w:rsidP="00102E35">
            <w:pPr>
              <w:jc w:val="center"/>
              <w:rPr>
                <w:sz w:val="16"/>
                <w:szCs w:val="16"/>
              </w:rPr>
            </w:pPr>
            <w:r w:rsidRPr="00297D5B">
              <w:rPr>
                <w:sz w:val="16"/>
                <w:szCs w:val="16"/>
              </w:rPr>
              <w:t>8</w:t>
            </w:r>
          </w:p>
        </w:tc>
        <w:tc>
          <w:tcPr>
            <w:tcW w:w="995" w:type="dxa"/>
          </w:tcPr>
          <w:p w14:paraId="15C9A3AA" w14:textId="77777777" w:rsidR="00105CF5" w:rsidRPr="00297D5B" w:rsidRDefault="00105CF5" w:rsidP="00102E35">
            <w:pPr>
              <w:jc w:val="center"/>
              <w:rPr>
                <w:sz w:val="16"/>
                <w:szCs w:val="16"/>
              </w:rPr>
            </w:pPr>
            <w:r w:rsidRPr="00297D5B">
              <w:rPr>
                <w:sz w:val="16"/>
                <w:szCs w:val="16"/>
              </w:rPr>
              <w:t>25</w:t>
            </w:r>
          </w:p>
        </w:tc>
        <w:tc>
          <w:tcPr>
            <w:tcW w:w="663" w:type="dxa"/>
          </w:tcPr>
          <w:p w14:paraId="73987C5C" w14:textId="77777777" w:rsidR="00105CF5" w:rsidRPr="00297D5B" w:rsidRDefault="00105CF5" w:rsidP="00102E35">
            <w:pPr>
              <w:jc w:val="center"/>
              <w:rPr>
                <w:sz w:val="16"/>
                <w:szCs w:val="16"/>
              </w:rPr>
            </w:pPr>
            <w:r w:rsidRPr="00297D5B">
              <w:rPr>
                <w:sz w:val="16"/>
                <w:szCs w:val="16"/>
              </w:rPr>
              <w:t>32</w:t>
            </w:r>
          </w:p>
        </w:tc>
        <w:tc>
          <w:tcPr>
            <w:tcW w:w="663" w:type="dxa"/>
          </w:tcPr>
          <w:p w14:paraId="3BE7B9D4" w14:textId="77777777" w:rsidR="00105CF5" w:rsidRPr="00297D5B" w:rsidRDefault="00105CF5" w:rsidP="00102E35">
            <w:pPr>
              <w:jc w:val="center"/>
              <w:rPr>
                <w:sz w:val="16"/>
                <w:szCs w:val="16"/>
              </w:rPr>
            </w:pPr>
            <w:r w:rsidRPr="00297D5B">
              <w:rPr>
                <w:sz w:val="16"/>
                <w:szCs w:val="16"/>
              </w:rPr>
              <w:t>157</w:t>
            </w:r>
          </w:p>
        </w:tc>
        <w:tc>
          <w:tcPr>
            <w:tcW w:w="843" w:type="dxa"/>
          </w:tcPr>
          <w:p w14:paraId="43D0BCC7" w14:textId="77777777" w:rsidR="00105CF5" w:rsidRPr="00297D5B" w:rsidRDefault="00105CF5" w:rsidP="00102E35">
            <w:pPr>
              <w:jc w:val="center"/>
              <w:rPr>
                <w:sz w:val="16"/>
                <w:szCs w:val="16"/>
              </w:rPr>
            </w:pPr>
            <w:r w:rsidRPr="00297D5B">
              <w:rPr>
                <w:sz w:val="16"/>
                <w:szCs w:val="16"/>
              </w:rPr>
              <w:t>1701</w:t>
            </w:r>
          </w:p>
        </w:tc>
      </w:tr>
      <w:tr w:rsidR="00105CF5" w14:paraId="0B83749B" w14:textId="77777777" w:rsidTr="00102E35">
        <w:trPr>
          <w:gridAfter w:val="1"/>
          <w:wAfter w:w="8" w:type="dxa"/>
        </w:trPr>
        <w:tc>
          <w:tcPr>
            <w:tcW w:w="1345" w:type="dxa"/>
          </w:tcPr>
          <w:p w14:paraId="6BE12C7F" w14:textId="77777777" w:rsidR="00105CF5" w:rsidRPr="00297D5B" w:rsidRDefault="00105CF5" w:rsidP="00102E35">
            <w:pPr>
              <w:rPr>
                <w:sz w:val="16"/>
                <w:szCs w:val="16"/>
              </w:rPr>
            </w:pPr>
            <w:r w:rsidRPr="00297D5B">
              <w:rPr>
                <w:sz w:val="16"/>
                <w:szCs w:val="16"/>
              </w:rPr>
              <w:t>PLT Lain</w:t>
            </w:r>
          </w:p>
        </w:tc>
        <w:tc>
          <w:tcPr>
            <w:tcW w:w="663" w:type="dxa"/>
          </w:tcPr>
          <w:p w14:paraId="3874F86D" w14:textId="77777777" w:rsidR="00105CF5" w:rsidRPr="00297D5B" w:rsidRDefault="00105CF5" w:rsidP="00102E35">
            <w:pPr>
              <w:jc w:val="center"/>
              <w:rPr>
                <w:sz w:val="16"/>
                <w:szCs w:val="16"/>
              </w:rPr>
            </w:pPr>
            <w:r w:rsidRPr="00297D5B">
              <w:rPr>
                <w:sz w:val="16"/>
                <w:szCs w:val="16"/>
              </w:rPr>
              <w:t>-</w:t>
            </w:r>
          </w:p>
        </w:tc>
        <w:tc>
          <w:tcPr>
            <w:tcW w:w="663" w:type="dxa"/>
          </w:tcPr>
          <w:p w14:paraId="7A6B43D6" w14:textId="77777777" w:rsidR="00105CF5" w:rsidRPr="00297D5B" w:rsidRDefault="00105CF5" w:rsidP="00102E35">
            <w:pPr>
              <w:jc w:val="center"/>
              <w:rPr>
                <w:sz w:val="16"/>
                <w:szCs w:val="16"/>
              </w:rPr>
            </w:pPr>
            <w:r w:rsidRPr="00297D5B">
              <w:rPr>
                <w:sz w:val="16"/>
                <w:szCs w:val="16"/>
              </w:rPr>
              <w:t>2</w:t>
            </w:r>
          </w:p>
        </w:tc>
        <w:tc>
          <w:tcPr>
            <w:tcW w:w="663" w:type="dxa"/>
          </w:tcPr>
          <w:p w14:paraId="00166B92" w14:textId="77777777" w:rsidR="00105CF5" w:rsidRPr="00297D5B" w:rsidRDefault="00105CF5" w:rsidP="00102E35">
            <w:pPr>
              <w:jc w:val="center"/>
              <w:rPr>
                <w:sz w:val="16"/>
                <w:szCs w:val="16"/>
              </w:rPr>
            </w:pPr>
            <w:r w:rsidRPr="00297D5B">
              <w:rPr>
                <w:sz w:val="16"/>
                <w:szCs w:val="16"/>
              </w:rPr>
              <w:t>-</w:t>
            </w:r>
          </w:p>
        </w:tc>
        <w:tc>
          <w:tcPr>
            <w:tcW w:w="663" w:type="dxa"/>
          </w:tcPr>
          <w:p w14:paraId="77297935" w14:textId="77777777" w:rsidR="00105CF5" w:rsidRPr="00297D5B" w:rsidRDefault="00105CF5" w:rsidP="00102E35">
            <w:pPr>
              <w:jc w:val="center"/>
              <w:rPr>
                <w:sz w:val="16"/>
                <w:szCs w:val="16"/>
              </w:rPr>
            </w:pPr>
            <w:r w:rsidRPr="00297D5B">
              <w:rPr>
                <w:sz w:val="16"/>
                <w:szCs w:val="16"/>
              </w:rPr>
              <w:t>165</w:t>
            </w:r>
          </w:p>
        </w:tc>
        <w:tc>
          <w:tcPr>
            <w:tcW w:w="663" w:type="dxa"/>
          </w:tcPr>
          <w:p w14:paraId="0D1BD6CD" w14:textId="77777777" w:rsidR="00105CF5" w:rsidRPr="00297D5B" w:rsidRDefault="00105CF5" w:rsidP="00102E35">
            <w:pPr>
              <w:jc w:val="center"/>
              <w:rPr>
                <w:sz w:val="16"/>
                <w:szCs w:val="16"/>
              </w:rPr>
            </w:pPr>
            <w:r w:rsidRPr="00297D5B">
              <w:rPr>
                <w:sz w:val="16"/>
                <w:szCs w:val="16"/>
              </w:rPr>
              <w:t>155</w:t>
            </w:r>
          </w:p>
        </w:tc>
        <w:tc>
          <w:tcPr>
            <w:tcW w:w="663" w:type="dxa"/>
          </w:tcPr>
          <w:p w14:paraId="000C30FF" w14:textId="77777777" w:rsidR="00105CF5" w:rsidRPr="00297D5B" w:rsidRDefault="00105CF5" w:rsidP="00102E35">
            <w:pPr>
              <w:jc w:val="center"/>
              <w:rPr>
                <w:sz w:val="16"/>
                <w:szCs w:val="16"/>
              </w:rPr>
            </w:pPr>
            <w:r w:rsidRPr="00297D5B">
              <w:rPr>
                <w:sz w:val="16"/>
                <w:szCs w:val="16"/>
              </w:rPr>
              <w:t>-</w:t>
            </w:r>
          </w:p>
        </w:tc>
        <w:tc>
          <w:tcPr>
            <w:tcW w:w="663" w:type="dxa"/>
          </w:tcPr>
          <w:p w14:paraId="6EC054CA" w14:textId="77777777" w:rsidR="00105CF5" w:rsidRPr="00297D5B" w:rsidRDefault="00105CF5" w:rsidP="00102E35">
            <w:pPr>
              <w:jc w:val="center"/>
              <w:rPr>
                <w:sz w:val="16"/>
                <w:szCs w:val="16"/>
              </w:rPr>
            </w:pPr>
            <w:r w:rsidRPr="00297D5B">
              <w:rPr>
                <w:sz w:val="16"/>
                <w:szCs w:val="16"/>
              </w:rPr>
              <w:t>-</w:t>
            </w:r>
          </w:p>
        </w:tc>
        <w:tc>
          <w:tcPr>
            <w:tcW w:w="995" w:type="dxa"/>
          </w:tcPr>
          <w:p w14:paraId="6381C564" w14:textId="77777777" w:rsidR="00105CF5" w:rsidRPr="00297D5B" w:rsidRDefault="00105CF5" w:rsidP="00102E35">
            <w:pPr>
              <w:jc w:val="center"/>
              <w:rPr>
                <w:sz w:val="16"/>
                <w:szCs w:val="16"/>
              </w:rPr>
            </w:pPr>
            <w:r w:rsidRPr="00297D5B">
              <w:rPr>
                <w:sz w:val="16"/>
                <w:szCs w:val="16"/>
              </w:rPr>
              <w:t>10</w:t>
            </w:r>
          </w:p>
        </w:tc>
        <w:tc>
          <w:tcPr>
            <w:tcW w:w="663" w:type="dxa"/>
          </w:tcPr>
          <w:p w14:paraId="047E661F" w14:textId="77777777" w:rsidR="00105CF5" w:rsidRPr="00297D5B" w:rsidRDefault="00105CF5" w:rsidP="00102E35">
            <w:pPr>
              <w:jc w:val="center"/>
              <w:rPr>
                <w:sz w:val="16"/>
                <w:szCs w:val="16"/>
              </w:rPr>
            </w:pPr>
            <w:r w:rsidRPr="00297D5B">
              <w:rPr>
                <w:sz w:val="16"/>
                <w:szCs w:val="16"/>
              </w:rPr>
              <w:t>-</w:t>
            </w:r>
          </w:p>
        </w:tc>
        <w:tc>
          <w:tcPr>
            <w:tcW w:w="663" w:type="dxa"/>
          </w:tcPr>
          <w:p w14:paraId="0020701C" w14:textId="77777777" w:rsidR="00105CF5" w:rsidRPr="00297D5B" w:rsidRDefault="00105CF5" w:rsidP="00102E35">
            <w:pPr>
              <w:jc w:val="center"/>
              <w:rPr>
                <w:sz w:val="16"/>
                <w:szCs w:val="16"/>
              </w:rPr>
            </w:pPr>
            <w:r w:rsidRPr="00297D5B">
              <w:rPr>
                <w:sz w:val="16"/>
                <w:szCs w:val="16"/>
              </w:rPr>
              <w:t>300</w:t>
            </w:r>
          </w:p>
        </w:tc>
        <w:tc>
          <w:tcPr>
            <w:tcW w:w="843" w:type="dxa"/>
          </w:tcPr>
          <w:p w14:paraId="7779822A" w14:textId="77777777" w:rsidR="00105CF5" w:rsidRPr="00297D5B" w:rsidRDefault="00105CF5" w:rsidP="00102E35">
            <w:pPr>
              <w:jc w:val="center"/>
              <w:rPr>
                <w:sz w:val="16"/>
                <w:szCs w:val="16"/>
              </w:rPr>
            </w:pPr>
            <w:r w:rsidRPr="00297D5B">
              <w:rPr>
                <w:sz w:val="16"/>
                <w:szCs w:val="16"/>
              </w:rPr>
              <w:t>632</w:t>
            </w:r>
          </w:p>
        </w:tc>
      </w:tr>
      <w:tr w:rsidR="00105CF5" w14:paraId="31F7E2F2" w14:textId="77777777" w:rsidTr="00102E35">
        <w:trPr>
          <w:gridAfter w:val="1"/>
          <w:wAfter w:w="8" w:type="dxa"/>
        </w:trPr>
        <w:tc>
          <w:tcPr>
            <w:tcW w:w="1345" w:type="dxa"/>
          </w:tcPr>
          <w:p w14:paraId="4D1D1D06" w14:textId="77777777" w:rsidR="00105CF5" w:rsidRPr="00297D5B" w:rsidRDefault="00105CF5" w:rsidP="00102E35">
            <w:pPr>
              <w:rPr>
                <w:sz w:val="16"/>
                <w:szCs w:val="16"/>
              </w:rPr>
            </w:pPr>
            <w:r w:rsidRPr="00297D5B">
              <w:rPr>
                <w:sz w:val="16"/>
                <w:szCs w:val="16"/>
              </w:rPr>
              <w:t>PLT EBT Base</w:t>
            </w:r>
          </w:p>
        </w:tc>
        <w:tc>
          <w:tcPr>
            <w:tcW w:w="663" w:type="dxa"/>
          </w:tcPr>
          <w:p w14:paraId="70EF4A4A" w14:textId="77777777" w:rsidR="00105CF5" w:rsidRPr="00297D5B" w:rsidRDefault="00105CF5" w:rsidP="00102E35">
            <w:pPr>
              <w:jc w:val="center"/>
              <w:rPr>
                <w:sz w:val="16"/>
                <w:szCs w:val="16"/>
              </w:rPr>
            </w:pPr>
            <w:r w:rsidRPr="00297D5B">
              <w:rPr>
                <w:sz w:val="16"/>
                <w:szCs w:val="16"/>
              </w:rPr>
              <w:t>-</w:t>
            </w:r>
          </w:p>
        </w:tc>
        <w:tc>
          <w:tcPr>
            <w:tcW w:w="663" w:type="dxa"/>
          </w:tcPr>
          <w:p w14:paraId="2701F44B" w14:textId="77777777" w:rsidR="00105CF5" w:rsidRPr="00297D5B" w:rsidRDefault="00105CF5" w:rsidP="00102E35">
            <w:pPr>
              <w:jc w:val="center"/>
              <w:rPr>
                <w:sz w:val="16"/>
                <w:szCs w:val="16"/>
              </w:rPr>
            </w:pPr>
            <w:r w:rsidRPr="00297D5B">
              <w:rPr>
                <w:sz w:val="16"/>
                <w:szCs w:val="16"/>
              </w:rPr>
              <w:t>-</w:t>
            </w:r>
          </w:p>
        </w:tc>
        <w:tc>
          <w:tcPr>
            <w:tcW w:w="663" w:type="dxa"/>
          </w:tcPr>
          <w:p w14:paraId="11059B05" w14:textId="77777777" w:rsidR="00105CF5" w:rsidRPr="00297D5B" w:rsidRDefault="00105CF5" w:rsidP="00102E35">
            <w:pPr>
              <w:jc w:val="center"/>
              <w:rPr>
                <w:sz w:val="16"/>
                <w:szCs w:val="16"/>
              </w:rPr>
            </w:pPr>
            <w:r w:rsidRPr="00297D5B">
              <w:rPr>
                <w:sz w:val="16"/>
                <w:szCs w:val="16"/>
              </w:rPr>
              <w:t>-</w:t>
            </w:r>
          </w:p>
        </w:tc>
        <w:tc>
          <w:tcPr>
            <w:tcW w:w="663" w:type="dxa"/>
          </w:tcPr>
          <w:p w14:paraId="1F18C405" w14:textId="77777777" w:rsidR="00105CF5" w:rsidRPr="00297D5B" w:rsidRDefault="00105CF5" w:rsidP="00102E35">
            <w:pPr>
              <w:jc w:val="center"/>
              <w:rPr>
                <w:sz w:val="16"/>
                <w:szCs w:val="16"/>
              </w:rPr>
            </w:pPr>
            <w:r w:rsidRPr="00297D5B">
              <w:rPr>
                <w:sz w:val="16"/>
                <w:szCs w:val="16"/>
              </w:rPr>
              <w:t>-</w:t>
            </w:r>
          </w:p>
        </w:tc>
        <w:tc>
          <w:tcPr>
            <w:tcW w:w="663" w:type="dxa"/>
          </w:tcPr>
          <w:p w14:paraId="1424A5F2" w14:textId="77777777" w:rsidR="00105CF5" w:rsidRPr="00297D5B" w:rsidRDefault="00105CF5" w:rsidP="00102E35">
            <w:pPr>
              <w:jc w:val="center"/>
              <w:rPr>
                <w:sz w:val="16"/>
                <w:szCs w:val="16"/>
              </w:rPr>
            </w:pPr>
            <w:r w:rsidRPr="00297D5B">
              <w:rPr>
                <w:sz w:val="16"/>
                <w:szCs w:val="16"/>
              </w:rPr>
              <w:t>-</w:t>
            </w:r>
          </w:p>
        </w:tc>
        <w:tc>
          <w:tcPr>
            <w:tcW w:w="663" w:type="dxa"/>
          </w:tcPr>
          <w:p w14:paraId="5CFEFC3F" w14:textId="77777777" w:rsidR="00105CF5" w:rsidRPr="00297D5B" w:rsidRDefault="00105CF5" w:rsidP="00102E35">
            <w:pPr>
              <w:jc w:val="center"/>
              <w:rPr>
                <w:sz w:val="16"/>
                <w:szCs w:val="16"/>
              </w:rPr>
            </w:pPr>
            <w:r w:rsidRPr="00297D5B">
              <w:rPr>
                <w:sz w:val="16"/>
                <w:szCs w:val="16"/>
              </w:rPr>
              <w:t>100</w:t>
            </w:r>
          </w:p>
        </w:tc>
        <w:tc>
          <w:tcPr>
            <w:tcW w:w="663" w:type="dxa"/>
          </w:tcPr>
          <w:p w14:paraId="3D1FD3BB" w14:textId="77777777" w:rsidR="00105CF5" w:rsidRPr="00297D5B" w:rsidRDefault="00105CF5" w:rsidP="00102E35">
            <w:pPr>
              <w:jc w:val="center"/>
              <w:rPr>
                <w:sz w:val="16"/>
                <w:szCs w:val="16"/>
              </w:rPr>
            </w:pPr>
            <w:r w:rsidRPr="00297D5B">
              <w:rPr>
                <w:sz w:val="16"/>
                <w:szCs w:val="16"/>
              </w:rPr>
              <w:t>265</w:t>
            </w:r>
          </w:p>
        </w:tc>
        <w:tc>
          <w:tcPr>
            <w:tcW w:w="995" w:type="dxa"/>
          </w:tcPr>
          <w:p w14:paraId="090A746B" w14:textId="77777777" w:rsidR="00105CF5" w:rsidRPr="00297D5B" w:rsidRDefault="00105CF5" w:rsidP="00102E35">
            <w:pPr>
              <w:jc w:val="center"/>
              <w:rPr>
                <w:sz w:val="16"/>
                <w:szCs w:val="16"/>
              </w:rPr>
            </w:pPr>
            <w:r w:rsidRPr="00297D5B">
              <w:rPr>
                <w:sz w:val="16"/>
                <w:szCs w:val="16"/>
              </w:rPr>
              <w:t>215</w:t>
            </w:r>
          </w:p>
        </w:tc>
        <w:tc>
          <w:tcPr>
            <w:tcW w:w="663" w:type="dxa"/>
          </w:tcPr>
          <w:p w14:paraId="7120EB49" w14:textId="77777777" w:rsidR="00105CF5" w:rsidRPr="00297D5B" w:rsidRDefault="00105CF5" w:rsidP="00102E35">
            <w:pPr>
              <w:jc w:val="center"/>
              <w:rPr>
                <w:sz w:val="16"/>
                <w:szCs w:val="16"/>
              </w:rPr>
            </w:pPr>
            <w:r w:rsidRPr="00297D5B">
              <w:rPr>
                <w:sz w:val="16"/>
                <w:szCs w:val="16"/>
              </w:rPr>
              <w:t>280</w:t>
            </w:r>
          </w:p>
        </w:tc>
        <w:tc>
          <w:tcPr>
            <w:tcW w:w="663" w:type="dxa"/>
          </w:tcPr>
          <w:p w14:paraId="16EF3520" w14:textId="77777777" w:rsidR="00105CF5" w:rsidRPr="00297D5B" w:rsidRDefault="00105CF5" w:rsidP="00102E35">
            <w:pPr>
              <w:jc w:val="center"/>
              <w:rPr>
                <w:sz w:val="16"/>
                <w:szCs w:val="16"/>
              </w:rPr>
            </w:pPr>
            <w:r w:rsidRPr="00297D5B">
              <w:rPr>
                <w:sz w:val="16"/>
                <w:szCs w:val="16"/>
              </w:rPr>
              <w:t>150</w:t>
            </w:r>
          </w:p>
        </w:tc>
        <w:tc>
          <w:tcPr>
            <w:tcW w:w="843" w:type="dxa"/>
          </w:tcPr>
          <w:p w14:paraId="71D5CBC9" w14:textId="77777777" w:rsidR="00105CF5" w:rsidRPr="00297D5B" w:rsidRDefault="00105CF5" w:rsidP="00102E35">
            <w:pPr>
              <w:jc w:val="center"/>
              <w:rPr>
                <w:sz w:val="16"/>
                <w:szCs w:val="16"/>
              </w:rPr>
            </w:pPr>
            <w:r w:rsidRPr="00297D5B">
              <w:rPr>
                <w:sz w:val="16"/>
                <w:szCs w:val="16"/>
              </w:rPr>
              <w:t>1010</w:t>
            </w:r>
          </w:p>
        </w:tc>
      </w:tr>
      <w:tr w:rsidR="00105CF5" w14:paraId="7DF3951A" w14:textId="77777777" w:rsidTr="00102E35">
        <w:trPr>
          <w:gridAfter w:val="1"/>
          <w:wAfter w:w="8" w:type="dxa"/>
        </w:trPr>
        <w:tc>
          <w:tcPr>
            <w:tcW w:w="1345" w:type="dxa"/>
            <w:shd w:val="clear" w:color="auto" w:fill="auto"/>
          </w:tcPr>
          <w:p w14:paraId="0DCA1A62" w14:textId="77777777" w:rsidR="00105CF5" w:rsidRPr="00297D5B" w:rsidRDefault="00105CF5" w:rsidP="00102E35">
            <w:pPr>
              <w:rPr>
                <w:b/>
                <w:bCs/>
                <w:sz w:val="16"/>
                <w:szCs w:val="16"/>
              </w:rPr>
            </w:pPr>
            <w:r>
              <w:rPr>
                <w:b/>
                <w:bCs/>
                <w:sz w:val="16"/>
                <w:szCs w:val="16"/>
              </w:rPr>
              <w:t xml:space="preserve"> Sub </w:t>
            </w:r>
            <w:r w:rsidRPr="00297D5B">
              <w:rPr>
                <w:b/>
                <w:bCs/>
                <w:sz w:val="16"/>
                <w:szCs w:val="16"/>
              </w:rPr>
              <w:t xml:space="preserve">Total </w:t>
            </w:r>
          </w:p>
        </w:tc>
        <w:tc>
          <w:tcPr>
            <w:tcW w:w="663" w:type="dxa"/>
            <w:shd w:val="clear" w:color="auto" w:fill="auto"/>
          </w:tcPr>
          <w:p w14:paraId="1D62EB7C" w14:textId="77777777" w:rsidR="00105CF5" w:rsidRPr="00297D5B" w:rsidRDefault="00105CF5" w:rsidP="00102E35">
            <w:pPr>
              <w:jc w:val="center"/>
              <w:rPr>
                <w:b/>
                <w:bCs/>
                <w:sz w:val="16"/>
                <w:szCs w:val="16"/>
              </w:rPr>
            </w:pPr>
            <w:r w:rsidRPr="00297D5B">
              <w:rPr>
                <w:b/>
                <w:bCs/>
                <w:sz w:val="16"/>
                <w:szCs w:val="16"/>
              </w:rPr>
              <w:t>1267</w:t>
            </w:r>
          </w:p>
        </w:tc>
        <w:tc>
          <w:tcPr>
            <w:tcW w:w="663" w:type="dxa"/>
            <w:shd w:val="clear" w:color="auto" w:fill="auto"/>
          </w:tcPr>
          <w:p w14:paraId="76F0AB44" w14:textId="77777777" w:rsidR="00105CF5" w:rsidRPr="00297D5B" w:rsidRDefault="00105CF5" w:rsidP="00102E35">
            <w:pPr>
              <w:jc w:val="center"/>
              <w:rPr>
                <w:b/>
                <w:bCs/>
                <w:sz w:val="16"/>
                <w:szCs w:val="16"/>
              </w:rPr>
            </w:pPr>
            <w:r w:rsidRPr="00297D5B">
              <w:rPr>
                <w:b/>
                <w:bCs/>
                <w:sz w:val="16"/>
                <w:szCs w:val="16"/>
              </w:rPr>
              <w:t>2304</w:t>
            </w:r>
          </w:p>
        </w:tc>
        <w:tc>
          <w:tcPr>
            <w:tcW w:w="663" w:type="dxa"/>
            <w:shd w:val="clear" w:color="auto" w:fill="auto"/>
          </w:tcPr>
          <w:p w14:paraId="09E74AE4" w14:textId="77777777" w:rsidR="00105CF5" w:rsidRPr="00297D5B" w:rsidRDefault="00105CF5" w:rsidP="00102E35">
            <w:pPr>
              <w:jc w:val="center"/>
              <w:rPr>
                <w:b/>
                <w:bCs/>
                <w:sz w:val="16"/>
                <w:szCs w:val="16"/>
              </w:rPr>
            </w:pPr>
            <w:r w:rsidRPr="00297D5B">
              <w:rPr>
                <w:b/>
                <w:bCs/>
                <w:sz w:val="16"/>
                <w:szCs w:val="16"/>
              </w:rPr>
              <w:t>913</w:t>
            </w:r>
          </w:p>
        </w:tc>
        <w:tc>
          <w:tcPr>
            <w:tcW w:w="663" w:type="dxa"/>
            <w:shd w:val="clear" w:color="auto" w:fill="auto"/>
          </w:tcPr>
          <w:p w14:paraId="0930B19F" w14:textId="77777777" w:rsidR="00105CF5" w:rsidRPr="00297D5B" w:rsidRDefault="00105CF5" w:rsidP="00102E35">
            <w:pPr>
              <w:jc w:val="center"/>
              <w:rPr>
                <w:b/>
                <w:bCs/>
                <w:sz w:val="16"/>
                <w:szCs w:val="16"/>
              </w:rPr>
            </w:pPr>
            <w:r w:rsidRPr="00297D5B">
              <w:rPr>
                <w:b/>
                <w:bCs/>
                <w:sz w:val="16"/>
                <w:szCs w:val="16"/>
              </w:rPr>
              <w:t>826</w:t>
            </w:r>
          </w:p>
        </w:tc>
        <w:tc>
          <w:tcPr>
            <w:tcW w:w="663" w:type="dxa"/>
            <w:shd w:val="clear" w:color="auto" w:fill="auto"/>
          </w:tcPr>
          <w:p w14:paraId="2C1ADB5B" w14:textId="77777777" w:rsidR="00105CF5" w:rsidRPr="00297D5B" w:rsidRDefault="00105CF5" w:rsidP="00102E35">
            <w:pPr>
              <w:jc w:val="center"/>
              <w:rPr>
                <w:b/>
                <w:bCs/>
                <w:sz w:val="16"/>
                <w:szCs w:val="16"/>
              </w:rPr>
            </w:pPr>
            <w:r w:rsidRPr="00297D5B">
              <w:rPr>
                <w:b/>
                <w:bCs/>
                <w:sz w:val="16"/>
                <w:szCs w:val="16"/>
              </w:rPr>
              <w:t>3017</w:t>
            </w:r>
          </w:p>
        </w:tc>
        <w:tc>
          <w:tcPr>
            <w:tcW w:w="663" w:type="dxa"/>
            <w:shd w:val="clear" w:color="auto" w:fill="auto"/>
          </w:tcPr>
          <w:p w14:paraId="1D5E0D8C" w14:textId="77777777" w:rsidR="00105CF5" w:rsidRPr="00297D5B" w:rsidRDefault="00105CF5" w:rsidP="00102E35">
            <w:pPr>
              <w:jc w:val="center"/>
              <w:rPr>
                <w:b/>
                <w:bCs/>
                <w:sz w:val="16"/>
                <w:szCs w:val="16"/>
              </w:rPr>
            </w:pPr>
            <w:r w:rsidRPr="00297D5B">
              <w:rPr>
                <w:b/>
                <w:bCs/>
                <w:sz w:val="16"/>
                <w:szCs w:val="16"/>
              </w:rPr>
              <w:t>576</w:t>
            </w:r>
          </w:p>
        </w:tc>
        <w:tc>
          <w:tcPr>
            <w:tcW w:w="663" w:type="dxa"/>
            <w:shd w:val="clear" w:color="auto" w:fill="auto"/>
          </w:tcPr>
          <w:p w14:paraId="3C3A8562" w14:textId="77777777" w:rsidR="00105CF5" w:rsidRPr="00297D5B" w:rsidRDefault="00105CF5" w:rsidP="00102E35">
            <w:pPr>
              <w:jc w:val="center"/>
              <w:rPr>
                <w:b/>
                <w:bCs/>
                <w:sz w:val="16"/>
                <w:szCs w:val="16"/>
              </w:rPr>
            </w:pPr>
            <w:r w:rsidRPr="00297D5B">
              <w:rPr>
                <w:b/>
                <w:bCs/>
                <w:sz w:val="16"/>
                <w:szCs w:val="16"/>
              </w:rPr>
              <w:t>461</w:t>
            </w:r>
          </w:p>
        </w:tc>
        <w:tc>
          <w:tcPr>
            <w:tcW w:w="995" w:type="dxa"/>
            <w:shd w:val="clear" w:color="auto" w:fill="auto"/>
          </w:tcPr>
          <w:p w14:paraId="2C1BCC0E" w14:textId="77777777" w:rsidR="00105CF5" w:rsidRPr="00297D5B" w:rsidRDefault="00105CF5" w:rsidP="00102E35">
            <w:pPr>
              <w:jc w:val="center"/>
              <w:rPr>
                <w:b/>
                <w:bCs/>
                <w:sz w:val="16"/>
                <w:szCs w:val="16"/>
              </w:rPr>
            </w:pPr>
            <w:r w:rsidRPr="00297D5B">
              <w:rPr>
                <w:b/>
                <w:bCs/>
                <w:sz w:val="16"/>
                <w:szCs w:val="16"/>
              </w:rPr>
              <w:t>1591</w:t>
            </w:r>
          </w:p>
        </w:tc>
        <w:tc>
          <w:tcPr>
            <w:tcW w:w="663" w:type="dxa"/>
            <w:shd w:val="clear" w:color="auto" w:fill="auto"/>
          </w:tcPr>
          <w:p w14:paraId="41700B8E" w14:textId="77777777" w:rsidR="00105CF5" w:rsidRPr="00297D5B" w:rsidRDefault="00105CF5" w:rsidP="00102E35">
            <w:pPr>
              <w:jc w:val="center"/>
              <w:rPr>
                <w:b/>
                <w:bCs/>
                <w:sz w:val="16"/>
                <w:szCs w:val="16"/>
              </w:rPr>
            </w:pPr>
            <w:r w:rsidRPr="00297D5B">
              <w:rPr>
                <w:b/>
                <w:bCs/>
                <w:sz w:val="16"/>
                <w:szCs w:val="16"/>
              </w:rPr>
              <w:t>1187</w:t>
            </w:r>
          </w:p>
        </w:tc>
        <w:tc>
          <w:tcPr>
            <w:tcW w:w="663" w:type="dxa"/>
            <w:shd w:val="clear" w:color="auto" w:fill="auto"/>
          </w:tcPr>
          <w:p w14:paraId="02781198" w14:textId="77777777" w:rsidR="00105CF5" w:rsidRPr="00297D5B" w:rsidRDefault="00105CF5" w:rsidP="00102E35">
            <w:pPr>
              <w:jc w:val="center"/>
              <w:rPr>
                <w:b/>
                <w:bCs/>
                <w:sz w:val="16"/>
                <w:szCs w:val="16"/>
              </w:rPr>
            </w:pPr>
            <w:r w:rsidRPr="00297D5B">
              <w:rPr>
                <w:b/>
                <w:bCs/>
                <w:sz w:val="16"/>
                <w:szCs w:val="16"/>
              </w:rPr>
              <w:t>2127</w:t>
            </w:r>
          </w:p>
        </w:tc>
        <w:tc>
          <w:tcPr>
            <w:tcW w:w="843" w:type="dxa"/>
            <w:shd w:val="clear" w:color="auto" w:fill="auto"/>
          </w:tcPr>
          <w:p w14:paraId="5347A0E0" w14:textId="77777777" w:rsidR="00105CF5" w:rsidRPr="00297D5B" w:rsidRDefault="00105CF5" w:rsidP="00102E35">
            <w:pPr>
              <w:jc w:val="center"/>
              <w:rPr>
                <w:b/>
                <w:bCs/>
                <w:sz w:val="16"/>
                <w:szCs w:val="16"/>
              </w:rPr>
            </w:pPr>
            <w:r w:rsidRPr="00297D5B">
              <w:rPr>
                <w:b/>
                <w:bCs/>
                <w:sz w:val="16"/>
                <w:szCs w:val="16"/>
              </w:rPr>
              <w:t>14269</w:t>
            </w:r>
          </w:p>
        </w:tc>
      </w:tr>
      <w:tr w:rsidR="00105CF5" w14:paraId="4CE5613B" w14:textId="77777777" w:rsidTr="00102E35">
        <w:trPr>
          <w:gridAfter w:val="1"/>
          <w:wAfter w:w="8" w:type="dxa"/>
        </w:trPr>
        <w:tc>
          <w:tcPr>
            <w:tcW w:w="1345" w:type="dxa"/>
          </w:tcPr>
          <w:p w14:paraId="04AC1497" w14:textId="77777777" w:rsidR="00105CF5" w:rsidRPr="00297D5B" w:rsidRDefault="00105CF5" w:rsidP="00102E35">
            <w:pPr>
              <w:rPr>
                <w:sz w:val="16"/>
                <w:szCs w:val="16"/>
              </w:rPr>
            </w:pPr>
          </w:p>
        </w:tc>
        <w:tc>
          <w:tcPr>
            <w:tcW w:w="663" w:type="dxa"/>
          </w:tcPr>
          <w:p w14:paraId="589E87FF" w14:textId="77777777" w:rsidR="00105CF5" w:rsidRPr="00297D5B" w:rsidRDefault="00105CF5" w:rsidP="00102E35">
            <w:pPr>
              <w:rPr>
                <w:sz w:val="16"/>
                <w:szCs w:val="16"/>
              </w:rPr>
            </w:pPr>
          </w:p>
        </w:tc>
        <w:tc>
          <w:tcPr>
            <w:tcW w:w="663" w:type="dxa"/>
          </w:tcPr>
          <w:p w14:paraId="54D422BE" w14:textId="77777777" w:rsidR="00105CF5" w:rsidRPr="00297D5B" w:rsidRDefault="00105CF5" w:rsidP="00102E35">
            <w:pPr>
              <w:rPr>
                <w:sz w:val="16"/>
                <w:szCs w:val="16"/>
              </w:rPr>
            </w:pPr>
          </w:p>
        </w:tc>
        <w:tc>
          <w:tcPr>
            <w:tcW w:w="663" w:type="dxa"/>
          </w:tcPr>
          <w:p w14:paraId="6945BC72" w14:textId="77777777" w:rsidR="00105CF5" w:rsidRPr="00297D5B" w:rsidRDefault="00105CF5" w:rsidP="00102E35">
            <w:pPr>
              <w:rPr>
                <w:sz w:val="16"/>
                <w:szCs w:val="16"/>
              </w:rPr>
            </w:pPr>
          </w:p>
        </w:tc>
        <w:tc>
          <w:tcPr>
            <w:tcW w:w="663" w:type="dxa"/>
          </w:tcPr>
          <w:p w14:paraId="335B510F" w14:textId="77777777" w:rsidR="00105CF5" w:rsidRPr="00297D5B" w:rsidRDefault="00105CF5" w:rsidP="00102E35">
            <w:pPr>
              <w:rPr>
                <w:sz w:val="16"/>
                <w:szCs w:val="16"/>
              </w:rPr>
            </w:pPr>
          </w:p>
        </w:tc>
        <w:tc>
          <w:tcPr>
            <w:tcW w:w="663" w:type="dxa"/>
          </w:tcPr>
          <w:p w14:paraId="514178A7" w14:textId="77777777" w:rsidR="00105CF5" w:rsidRPr="00297D5B" w:rsidRDefault="00105CF5" w:rsidP="00102E35">
            <w:pPr>
              <w:rPr>
                <w:sz w:val="16"/>
                <w:szCs w:val="16"/>
              </w:rPr>
            </w:pPr>
          </w:p>
        </w:tc>
        <w:tc>
          <w:tcPr>
            <w:tcW w:w="663" w:type="dxa"/>
          </w:tcPr>
          <w:p w14:paraId="57BE6E17" w14:textId="77777777" w:rsidR="00105CF5" w:rsidRPr="00297D5B" w:rsidRDefault="00105CF5" w:rsidP="00102E35">
            <w:pPr>
              <w:rPr>
                <w:sz w:val="16"/>
                <w:szCs w:val="16"/>
              </w:rPr>
            </w:pPr>
          </w:p>
        </w:tc>
        <w:tc>
          <w:tcPr>
            <w:tcW w:w="663" w:type="dxa"/>
          </w:tcPr>
          <w:p w14:paraId="3F9256E0" w14:textId="77777777" w:rsidR="00105CF5" w:rsidRPr="00297D5B" w:rsidRDefault="00105CF5" w:rsidP="00102E35">
            <w:pPr>
              <w:rPr>
                <w:sz w:val="16"/>
                <w:szCs w:val="16"/>
              </w:rPr>
            </w:pPr>
          </w:p>
        </w:tc>
        <w:tc>
          <w:tcPr>
            <w:tcW w:w="995" w:type="dxa"/>
          </w:tcPr>
          <w:p w14:paraId="6C1BA624" w14:textId="77777777" w:rsidR="00105CF5" w:rsidRPr="00297D5B" w:rsidRDefault="00105CF5" w:rsidP="00102E35">
            <w:pPr>
              <w:rPr>
                <w:sz w:val="16"/>
                <w:szCs w:val="16"/>
              </w:rPr>
            </w:pPr>
          </w:p>
        </w:tc>
        <w:tc>
          <w:tcPr>
            <w:tcW w:w="663" w:type="dxa"/>
          </w:tcPr>
          <w:p w14:paraId="7BC199F4" w14:textId="77777777" w:rsidR="00105CF5" w:rsidRPr="00297D5B" w:rsidRDefault="00105CF5" w:rsidP="00102E35">
            <w:pPr>
              <w:rPr>
                <w:sz w:val="16"/>
                <w:szCs w:val="16"/>
              </w:rPr>
            </w:pPr>
          </w:p>
        </w:tc>
        <w:tc>
          <w:tcPr>
            <w:tcW w:w="663" w:type="dxa"/>
          </w:tcPr>
          <w:p w14:paraId="4D3C0E9D" w14:textId="77777777" w:rsidR="00105CF5" w:rsidRPr="00297D5B" w:rsidRDefault="00105CF5" w:rsidP="00102E35">
            <w:pPr>
              <w:rPr>
                <w:sz w:val="16"/>
                <w:szCs w:val="16"/>
              </w:rPr>
            </w:pPr>
          </w:p>
        </w:tc>
        <w:tc>
          <w:tcPr>
            <w:tcW w:w="843" w:type="dxa"/>
          </w:tcPr>
          <w:p w14:paraId="1409894F" w14:textId="77777777" w:rsidR="00105CF5" w:rsidRPr="00297D5B" w:rsidRDefault="00105CF5" w:rsidP="00102E35">
            <w:pPr>
              <w:rPr>
                <w:sz w:val="16"/>
                <w:szCs w:val="16"/>
              </w:rPr>
            </w:pPr>
          </w:p>
        </w:tc>
      </w:tr>
      <w:tr w:rsidR="00105CF5" w14:paraId="45309FDB" w14:textId="77777777" w:rsidTr="00102E35">
        <w:tc>
          <w:tcPr>
            <w:tcW w:w="9158" w:type="dxa"/>
            <w:gridSpan w:val="13"/>
          </w:tcPr>
          <w:p w14:paraId="16D003DB" w14:textId="77777777" w:rsidR="00105CF5" w:rsidRPr="00297D5B" w:rsidRDefault="00105CF5" w:rsidP="00102E35">
            <w:pPr>
              <w:rPr>
                <w:sz w:val="16"/>
                <w:szCs w:val="16"/>
              </w:rPr>
            </w:pPr>
            <w:r w:rsidRPr="00297D5B">
              <w:rPr>
                <w:b/>
                <w:bCs/>
                <w:sz w:val="16"/>
                <w:szCs w:val="16"/>
              </w:rPr>
              <w:t>IPP</w:t>
            </w:r>
          </w:p>
        </w:tc>
      </w:tr>
      <w:tr w:rsidR="00105CF5" w14:paraId="3F62F1D1" w14:textId="77777777" w:rsidTr="00102E35">
        <w:trPr>
          <w:gridAfter w:val="1"/>
          <w:wAfter w:w="8" w:type="dxa"/>
        </w:trPr>
        <w:tc>
          <w:tcPr>
            <w:tcW w:w="1345" w:type="dxa"/>
          </w:tcPr>
          <w:p w14:paraId="75717058" w14:textId="77777777" w:rsidR="00105CF5" w:rsidRPr="00297D5B" w:rsidRDefault="00105CF5" w:rsidP="00102E35">
            <w:pPr>
              <w:rPr>
                <w:sz w:val="16"/>
                <w:szCs w:val="16"/>
              </w:rPr>
            </w:pPr>
            <w:r w:rsidRPr="00297D5B">
              <w:rPr>
                <w:sz w:val="16"/>
                <w:szCs w:val="16"/>
              </w:rPr>
              <w:t>PLTU</w:t>
            </w:r>
          </w:p>
        </w:tc>
        <w:tc>
          <w:tcPr>
            <w:tcW w:w="663" w:type="dxa"/>
          </w:tcPr>
          <w:p w14:paraId="1BEFCD5E" w14:textId="77777777" w:rsidR="00105CF5" w:rsidRPr="00297D5B" w:rsidRDefault="00105CF5" w:rsidP="00102E35">
            <w:pPr>
              <w:rPr>
                <w:sz w:val="16"/>
                <w:szCs w:val="16"/>
              </w:rPr>
            </w:pPr>
            <w:r w:rsidRPr="00297D5B">
              <w:rPr>
                <w:sz w:val="16"/>
                <w:szCs w:val="16"/>
              </w:rPr>
              <w:t>4200</w:t>
            </w:r>
          </w:p>
        </w:tc>
        <w:tc>
          <w:tcPr>
            <w:tcW w:w="663" w:type="dxa"/>
          </w:tcPr>
          <w:p w14:paraId="59A64A1E" w14:textId="77777777" w:rsidR="00105CF5" w:rsidRPr="00297D5B" w:rsidRDefault="00105CF5" w:rsidP="00102E35">
            <w:pPr>
              <w:rPr>
                <w:sz w:val="16"/>
                <w:szCs w:val="16"/>
              </w:rPr>
            </w:pPr>
            <w:r w:rsidRPr="00297D5B">
              <w:rPr>
                <w:sz w:val="16"/>
                <w:szCs w:val="16"/>
              </w:rPr>
              <w:t>938</w:t>
            </w:r>
          </w:p>
        </w:tc>
        <w:tc>
          <w:tcPr>
            <w:tcW w:w="663" w:type="dxa"/>
          </w:tcPr>
          <w:p w14:paraId="5B7638DD" w14:textId="77777777" w:rsidR="00105CF5" w:rsidRPr="00297D5B" w:rsidRDefault="00105CF5" w:rsidP="00102E35">
            <w:pPr>
              <w:rPr>
                <w:sz w:val="16"/>
                <w:szCs w:val="16"/>
              </w:rPr>
            </w:pPr>
            <w:r w:rsidRPr="00297D5B">
              <w:rPr>
                <w:sz w:val="16"/>
                <w:szCs w:val="16"/>
              </w:rPr>
              <w:t>414</w:t>
            </w:r>
          </w:p>
        </w:tc>
        <w:tc>
          <w:tcPr>
            <w:tcW w:w="663" w:type="dxa"/>
          </w:tcPr>
          <w:p w14:paraId="61705990" w14:textId="77777777" w:rsidR="00105CF5" w:rsidRPr="00297D5B" w:rsidRDefault="00105CF5" w:rsidP="00102E35">
            <w:pPr>
              <w:rPr>
                <w:sz w:val="16"/>
                <w:szCs w:val="16"/>
              </w:rPr>
            </w:pPr>
            <w:r w:rsidRPr="00297D5B">
              <w:rPr>
                <w:sz w:val="16"/>
                <w:szCs w:val="16"/>
              </w:rPr>
              <w:t>-</w:t>
            </w:r>
          </w:p>
        </w:tc>
        <w:tc>
          <w:tcPr>
            <w:tcW w:w="663" w:type="dxa"/>
          </w:tcPr>
          <w:p w14:paraId="2E28DD01" w14:textId="77777777" w:rsidR="00105CF5" w:rsidRPr="00297D5B" w:rsidRDefault="00105CF5" w:rsidP="00102E35">
            <w:pPr>
              <w:rPr>
                <w:sz w:val="16"/>
                <w:szCs w:val="16"/>
              </w:rPr>
            </w:pPr>
            <w:r w:rsidRPr="00297D5B">
              <w:rPr>
                <w:sz w:val="16"/>
                <w:szCs w:val="16"/>
              </w:rPr>
              <w:t>1660</w:t>
            </w:r>
          </w:p>
        </w:tc>
        <w:tc>
          <w:tcPr>
            <w:tcW w:w="663" w:type="dxa"/>
          </w:tcPr>
          <w:p w14:paraId="70B33438" w14:textId="77777777" w:rsidR="00105CF5" w:rsidRPr="00297D5B" w:rsidRDefault="00105CF5" w:rsidP="00102E35">
            <w:pPr>
              <w:rPr>
                <w:sz w:val="16"/>
                <w:szCs w:val="16"/>
              </w:rPr>
            </w:pPr>
            <w:r w:rsidRPr="00297D5B">
              <w:rPr>
                <w:sz w:val="16"/>
                <w:szCs w:val="16"/>
              </w:rPr>
              <w:t>1660</w:t>
            </w:r>
          </w:p>
        </w:tc>
        <w:tc>
          <w:tcPr>
            <w:tcW w:w="663" w:type="dxa"/>
          </w:tcPr>
          <w:p w14:paraId="25E745C7" w14:textId="77777777" w:rsidR="00105CF5" w:rsidRPr="00297D5B" w:rsidRDefault="00105CF5" w:rsidP="00102E35">
            <w:pPr>
              <w:rPr>
                <w:sz w:val="16"/>
                <w:szCs w:val="16"/>
              </w:rPr>
            </w:pPr>
            <w:r w:rsidRPr="00297D5B">
              <w:rPr>
                <w:sz w:val="16"/>
                <w:szCs w:val="16"/>
              </w:rPr>
              <w:t>-</w:t>
            </w:r>
          </w:p>
        </w:tc>
        <w:tc>
          <w:tcPr>
            <w:tcW w:w="995" w:type="dxa"/>
          </w:tcPr>
          <w:p w14:paraId="346C9978" w14:textId="77777777" w:rsidR="00105CF5" w:rsidRPr="00297D5B" w:rsidRDefault="00105CF5" w:rsidP="00102E35">
            <w:pPr>
              <w:rPr>
                <w:sz w:val="16"/>
                <w:szCs w:val="16"/>
              </w:rPr>
            </w:pPr>
            <w:r w:rsidRPr="00297D5B">
              <w:rPr>
                <w:sz w:val="16"/>
                <w:szCs w:val="16"/>
              </w:rPr>
              <w:t>-</w:t>
            </w:r>
          </w:p>
        </w:tc>
        <w:tc>
          <w:tcPr>
            <w:tcW w:w="663" w:type="dxa"/>
          </w:tcPr>
          <w:p w14:paraId="45485095" w14:textId="77777777" w:rsidR="00105CF5" w:rsidRPr="00297D5B" w:rsidRDefault="00105CF5" w:rsidP="00102E35">
            <w:pPr>
              <w:rPr>
                <w:sz w:val="16"/>
                <w:szCs w:val="16"/>
              </w:rPr>
            </w:pPr>
            <w:r w:rsidRPr="00297D5B">
              <w:rPr>
                <w:sz w:val="16"/>
                <w:szCs w:val="16"/>
              </w:rPr>
              <w:t>-</w:t>
            </w:r>
          </w:p>
        </w:tc>
        <w:tc>
          <w:tcPr>
            <w:tcW w:w="663" w:type="dxa"/>
          </w:tcPr>
          <w:p w14:paraId="0248429E" w14:textId="77777777" w:rsidR="00105CF5" w:rsidRPr="00297D5B" w:rsidRDefault="00105CF5" w:rsidP="00102E35">
            <w:pPr>
              <w:rPr>
                <w:sz w:val="16"/>
                <w:szCs w:val="16"/>
              </w:rPr>
            </w:pPr>
            <w:r w:rsidRPr="00297D5B">
              <w:rPr>
                <w:sz w:val="16"/>
                <w:szCs w:val="16"/>
              </w:rPr>
              <w:t>-</w:t>
            </w:r>
          </w:p>
        </w:tc>
        <w:tc>
          <w:tcPr>
            <w:tcW w:w="843" w:type="dxa"/>
          </w:tcPr>
          <w:p w14:paraId="29305CC0" w14:textId="77777777" w:rsidR="00105CF5" w:rsidRPr="00297D5B" w:rsidRDefault="00105CF5" w:rsidP="00102E35">
            <w:pPr>
              <w:rPr>
                <w:sz w:val="16"/>
                <w:szCs w:val="16"/>
              </w:rPr>
            </w:pPr>
            <w:r w:rsidRPr="00297D5B">
              <w:rPr>
                <w:sz w:val="16"/>
                <w:szCs w:val="16"/>
              </w:rPr>
              <w:t>8872</w:t>
            </w:r>
          </w:p>
        </w:tc>
      </w:tr>
      <w:tr w:rsidR="00105CF5" w14:paraId="5CB77EED" w14:textId="77777777" w:rsidTr="00102E35">
        <w:trPr>
          <w:gridAfter w:val="1"/>
          <w:wAfter w:w="8" w:type="dxa"/>
        </w:trPr>
        <w:tc>
          <w:tcPr>
            <w:tcW w:w="1345" w:type="dxa"/>
          </w:tcPr>
          <w:p w14:paraId="51E3B505" w14:textId="77777777" w:rsidR="00105CF5" w:rsidRPr="00297D5B" w:rsidRDefault="00105CF5" w:rsidP="00102E35">
            <w:pPr>
              <w:rPr>
                <w:sz w:val="16"/>
                <w:szCs w:val="16"/>
              </w:rPr>
            </w:pPr>
            <w:r w:rsidRPr="00297D5B">
              <w:rPr>
                <w:sz w:val="16"/>
                <w:szCs w:val="16"/>
              </w:rPr>
              <w:t xml:space="preserve">PLTU MT </w:t>
            </w:r>
          </w:p>
        </w:tc>
        <w:tc>
          <w:tcPr>
            <w:tcW w:w="663" w:type="dxa"/>
          </w:tcPr>
          <w:p w14:paraId="27A44F58" w14:textId="77777777" w:rsidR="00105CF5" w:rsidRPr="00297D5B" w:rsidRDefault="00105CF5" w:rsidP="00102E35">
            <w:pPr>
              <w:rPr>
                <w:sz w:val="16"/>
                <w:szCs w:val="16"/>
              </w:rPr>
            </w:pPr>
            <w:r w:rsidRPr="00297D5B">
              <w:rPr>
                <w:sz w:val="16"/>
                <w:szCs w:val="16"/>
              </w:rPr>
              <w:t>-</w:t>
            </w:r>
          </w:p>
        </w:tc>
        <w:tc>
          <w:tcPr>
            <w:tcW w:w="663" w:type="dxa"/>
          </w:tcPr>
          <w:p w14:paraId="6584A43B" w14:textId="77777777" w:rsidR="00105CF5" w:rsidRPr="00297D5B" w:rsidRDefault="00105CF5" w:rsidP="00102E35">
            <w:pPr>
              <w:rPr>
                <w:sz w:val="16"/>
                <w:szCs w:val="16"/>
              </w:rPr>
            </w:pPr>
            <w:r w:rsidRPr="00297D5B">
              <w:rPr>
                <w:sz w:val="16"/>
                <w:szCs w:val="16"/>
              </w:rPr>
              <w:t>1200</w:t>
            </w:r>
          </w:p>
        </w:tc>
        <w:tc>
          <w:tcPr>
            <w:tcW w:w="663" w:type="dxa"/>
          </w:tcPr>
          <w:p w14:paraId="2C9D4D4B" w14:textId="77777777" w:rsidR="00105CF5" w:rsidRPr="00297D5B" w:rsidRDefault="00105CF5" w:rsidP="00102E35">
            <w:pPr>
              <w:rPr>
                <w:sz w:val="16"/>
                <w:szCs w:val="16"/>
              </w:rPr>
            </w:pPr>
            <w:r w:rsidRPr="00297D5B">
              <w:rPr>
                <w:sz w:val="16"/>
                <w:szCs w:val="16"/>
              </w:rPr>
              <w:t>600</w:t>
            </w:r>
          </w:p>
        </w:tc>
        <w:tc>
          <w:tcPr>
            <w:tcW w:w="663" w:type="dxa"/>
          </w:tcPr>
          <w:p w14:paraId="29AAF244" w14:textId="77777777" w:rsidR="00105CF5" w:rsidRPr="00297D5B" w:rsidRDefault="00105CF5" w:rsidP="00102E35">
            <w:pPr>
              <w:rPr>
                <w:sz w:val="16"/>
                <w:szCs w:val="16"/>
              </w:rPr>
            </w:pPr>
            <w:r w:rsidRPr="00297D5B">
              <w:rPr>
                <w:sz w:val="16"/>
                <w:szCs w:val="16"/>
              </w:rPr>
              <w:t>300</w:t>
            </w:r>
          </w:p>
        </w:tc>
        <w:tc>
          <w:tcPr>
            <w:tcW w:w="663" w:type="dxa"/>
          </w:tcPr>
          <w:p w14:paraId="1E1CE123" w14:textId="77777777" w:rsidR="00105CF5" w:rsidRPr="00297D5B" w:rsidRDefault="00105CF5" w:rsidP="00102E35">
            <w:pPr>
              <w:rPr>
                <w:sz w:val="16"/>
                <w:szCs w:val="16"/>
              </w:rPr>
            </w:pPr>
            <w:r w:rsidRPr="00297D5B">
              <w:rPr>
                <w:sz w:val="16"/>
                <w:szCs w:val="16"/>
              </w:rPr>
              <w:t>-</w:t>
            </w:r>
          </w:p>
        </w:tc>
        <w:tc>
          <w:tcPr>
            <w:tcW w:w="663" w:type="dxa"/>
          </w:tcPr>
          <w:p w14:paraId="54F5CBAA" w14:textId="77777777" w:rsidR="00105CF5" w:rsidRPr="00297D5B" w:rsidRDefault="00105CF5" w:rsidP="00102E35">
            <w:pPr>
              <w:rPr>
                <w:sz w:val="16"/>
                <w:szCs w:val="16"/>
              </w:rPr>
            </w:pPr>
            <w:r w:rsidRPr="00297D5B">
              <w:rPr>
                <w:sz w:val="16"/>
                <w:szCs w:val="16"/>
              </w:rPr>
              <w:t>600</w:t>
            </w:r>
          </w:p>
        </w:tc>
        <w:tc>
          <w:tcPr>
            <w:tcW w:w="663" w:type="dxa"/>
          </w:tcPr>
          <w:p w14:paraId="74930B53" w14:textId="77777777" w:rsidR="00105CF5" w:rsidRPr="00297D5B" w:rsidRDefault="00105CF5" w:rsidP="00102E35">
            <w:pPr>
              <w:rPr>
                <w:sz w:val="16"/>
                <w:szCs w:val="16"/>
              </w:rPr>
            </w:pPr>
            <w:r w:rsidRPr="00297D5B">
              <w:rPr>
                <w:sz w:val="16"/>
                <w:szCs w:val="16"/>
              </w:rPr>
              <w:t>600</w:t>
            </w:r>
          </w:p>
        </w:tc>
        <w:tc>
          <w:tcPr>
            <w:tcW w:w="995" w:type="dxa"/>
          </w:tcPr>
          <w:p w14:paraId="482675CC" w14:textId="77777777" w:rsidR="00105CF5" w:rsidRPr="00297D5B" w:rsidRDefault="00105CF5" w:rsidP="00102E35">
            <w:pPr>
              <w:rPr>
                <w:sz w:val="16"/>
                <w:szCs w:val="16"/>
              </w:rPr>
            </w:pPr>
            <w:r w:rsidRPr="00297D5B">
              <w:rPr>
                <w:sz w:val="16"/>
                <w:szCs w:val="16"/>
              </w:rPr>
              <w:t>-</w:t>
            </w:r>
          </w:p>
        </w:tc>
        <w:tc>
          <w:tcPr>
            <w:tcW w:w="663" w:type="dxa"/>
          </w:tcPr>
          <w:p w14:paraId="0681FCB0" w14:textId="77777777" w:rsidR="00105CF5" w:rsidRPr="00297D5B" w:rsidRDefault="00105CF5" w:rsidP="00102E35">
            <w:pPr>
              <w:rPr>
                <w:sz w:val="16"/>
                <w:szCs w:val="16"/>
              </w:rPr>
            </w:pPr>
            <w:r w:rsidRPr="00297D5B">
              <w:rPr>
                <w:sz w:val="16"/>
                <w:szCs w:val="16"/>
              </w:rPr>
              <w:t>-</w:t>
            </w:r>
          </w:p>
        </w:tc>
        <w:tc>
          <w:tcPr>
            <w:tcW w:w="663" w:type="dxa"/>
          </w:tcPr>
          <w:p w14:paraId="43C79CCA" w14:textId="77777777" w:rsidR="00105CF5" w:rsidRPr="00297D5B" w:rsidRDefault="00105CF5" w:rsidP="00102E35">
            <w:pPr>
              <w:rPr>
                <w:sz w:val="16"/>
                <w:szCs w:val="16"/>
              </w:rPr>
            </w:pPr>
            <w:r w:rsidRPr="00297D5B">
              <w:rPr>
                <w:sz w:val="16"/>
                <w:szCs w:val="16"/>
              </w:rPr>
              <w:t>-</w:t>
            </w:r>
          </w:p>
        </w:tc>
        <w:tc>
          <w:tcPr>
            <w:tcW w:w="843" w:type="dxa"/>
          </w:tcPr>
          <w:p w14:paraId="5BD6DBB4" w14:textId="77777777" w:rsidR="00105CF5" w:rsidRPr="00297D5B" w:rsidRDefault="00105CF5" w:rsidP="00102E35">
            <w:pPr>
              <w:rPr>
                <w:sz w:val="16"/>
                <w:szCs w:val="16"/>
              </w:rPr>
            </w:pPr>
            <w:r w:rsidRPr="00297D5B">
              <w:rPr>
                <w:sz w:val="16"/>
                <w:szCs w:val="16"/>
              </w:rPr>
              <w:t>3300</w:t>
            </w:r>
          </w:p>
        </w:tc>
      </w:tr>
      <w:tr w:rsidR="00105CF5" w14:paraId="7E8B7975" w14:textId="77777777" w:rsidTr="00102E35">
        <w:trPr>
          <w:gridAfter w:val="1"/>
          <w:wAfter w:w="8" w:type="dxa"/>
        </w:trPr>
        <w:tc>
          <w:tcPr>
            <w:tcW w:w="1345" w:type="dxa"/>
          </w:tcPr>
          <w:p w14:paraId="068D3194" w14:textId="77777777" w:rsidR="00105CF5" w:rsidRPr="00297D5B" w:rsidRDefault="00105CF5" w:rsidP="00102E35">
            <w:pPr>
              <w:rPr>
                <w:sz w:val="16"/>
                <w:szCs w:val="16"/>
              </w:rPr>
            </w:pPr>
            <w:r w:rsidRPr="00297D5B">
              <w:rPr>
                <w:sz w:val="16"/>
                <w:szCs w:val="16"/>
              </w:rPr>
              <w:t>PLTP</w:t>
            </w:r>
          </w:p>
        </w:tc>
        <w:tc>
          <w:tcPr>
            <w:tcW w:w="663" w:type="dxa"/>
          </w:tcPr>
          <w:p w14:paraId="71B3A852" w14:textId="77777777" w:rsidR="00105CF5" w:rsidRPr="00297D5B" w:rsidRDefault="00105CF5" w:rsidP="00102E35">
            <w:pPr>
              <w:rPr>
                <w:sz w:val="16"/>
                <w:szCs w:val="16"/>
              </w:rPr>
            </w:pPr>
            <w:r w:rsidRPr="00297D5B">
              <w:rPr>
                <w:sz w:val="16"/>
                <w:szCs w:val="16"/>
              </w:rPr>
              <w:t>136</w:t>
            </w:r>
          </w:p>
        </w:tc>
        <w:tc>
          <w:tcPr>
            <w:tcW w:w="663" w:type="dxa"/>
          </w:tcPr>
          <w:p w14:paraId="144D3C6A" w14:textId="77777777" w:rsidR="00105CF5" w:rsidRPr="00297D5B" w:rsidRDefault="00105CF5" w:rsidP="00102E35">
            <w:pPr>
              <w:rPr>
                <w:sz w:val="16"/>
                <w:szCs w:val="16"/>
              </w:rPr>
            </w:pPr>
            <w:r w:rsidRPr="00297D5B">
              <w:rPr>
                <w:sz w:val="16"/>
                <w:szCs w:val="16"/>
              </w:rPr>
              <w:t>108</w:t>
            </w:r>
          </w:p>
        </w:tc>
        <w:tc>
          <w:tcPr>
            <w:tcW w:w="663" w:type="dxa"/>
          </w:tcPr>
          <w:p w14:paraId="72137443" w14:textId="77777777" w:rsidR="00105CF5" w:rsidRPr="00297D5B" w:rsidRDefault="00105CF5" w:rsidP="00102E35">
            <w:pPr>
              <w:rPr>
                <w:sz w:val="16"/>
                <w:szCs w:val="16"/>
              </w:rPr>
            </w:pPr>
            <w:r w:rsidRPr="00297D5B">
              <w:rPr>
                <w:sz w:val="16"/>
                <w:szCs w:val="16"/>
              </w:rPr>
              <w:t>190</w:t>
            </w:r>
          </w:p>
        </w:tc>
        <w:tc>
          <w:tcPr>
            <w:tcW w:w="663" w:type="dxa"/>
          </w:tcPr>
          <w:p w14:paraId="6F6032A9" w14:textId="77777777" w:rsidR="00105CF5" w:rsidRPr="00297D5B" w:rsidRDefault="00105CF5" w:rsidP="00102E35">
            <w:pPr>
              <w:rPr>
                <w:sz w:val="16"/>
                <w:szCs w:val="16"/>
              </w:rPr>
            </w:pPr>
            <w:r w:rsidRPr="00297D5B">
              <w:rPr>
                <w:sz w:val="16"/>
                <w:szCs w:val="16"/>
              </w:rPr>
              <w:t>136</w:t>
            </w:r>
          </w:p>
        </w:tc>
        <w:tc>
          <w:tcPr>
            <w:tcW w:w="663" w:type="dxa"/>
          </w:tcPr>
          <w:p w14:paraId="58847534" w14:textId="77777777" w:rsidR="00105CF5" w:rsidRPr="00297D5B" w:rsidRDefault="00105CF5" w:rsidP="00102E35">
            <w:pPr>
              <w:rPr>
                <w:sz w:val="16"/>
                <w:szCs w:val="16"/>
              </w:rPr>
            </w:pPr>
            <w:r w:rsidRPr="00297D5B">
              <w:rPr>
                <w:sz w:val="16"/>
                <w:szCs w:val="16"/>
              </w:rPr>
              <w:t>715</w:t>
            </w:r>
          </w:p>
        </w:tc>
        <w:tc>
          <w:tcPr>
            <w:tcW w:w="663" w:type="dxa"/>
          </w:tcPr>
          <w:p w14:paraId="6C9136D0" w14:textId="77777777" w:rsidR="00105CF5" w:rsidRPr="00297D5B" w:rsidRDefault="00105CF5" w:rsidP="00102E35">
            <w:pPr>
              <w:rPr>
                <w:sz w:val="16"/>
                <w:szCs w:val="16"/>
              </w:rPr>
            </w:pPr>
            <w:r w:rsidRPr="00297D5B">
              <w:rPr>
                <w:sz w:val="16"/>
                <w:szCs w:val="16"/>
              </w:rPr>
              <w:t>170</w:t>
            </w:r>
          </w:p>
        </w:tc>
        <w:tc>
          <w:tcPr>
            <w:tcW w:w="663" w:type="dxa"/>
          </w:tcPr>
          <w:p w14:paraId="19F0AB1F" w14:textId="77777777" w:rsidR="00105CF5" w:rsidRPr="00297D5B" w:rsidRDefault="00105CF5" w:rsidP="00102E35">
            <w:pPr>
              <w:rPr>
                <w:sz w:val="16"/>
                <w:szCs w:val="16"/>
              </w:rPr>
            </w:pPr>
            <w:r w:rsidRPr="00297D5B">
              <w:rPr>
                <w:sz w:val="16"/>
                <w:szCs w:val="16"/>
              </w:rPr>
              <w:t>98</w:t>
            </w:r>
          </w:p>
        </w:tc>
        <w:tc>
          <w:tcPr>
            <w:tcW w:w="995" w:type="dxa"/>
          </w:tcPr>
          <w:p w14:paraId="40E18AEB" w14:textId="77777777" w:rsidR="00105CF5" w:rsidRPr="00297D5B" w:rsidRDefault="00105CF5" w:rsidP="00102E35">
            <w:pPr>
              <w:rPr>
                <w:sz w:val="16"/>
                <w:szCs w:val="16"/>
              </w:rPr>
            </w:pPr>
            <w:r w:rsidRPr="00297D5B">
              <w:rPr>
                <w:sz w:val="16"/>
                <w:szCs w:val="16"/>
              </w:rPr>
              <w:t>255</w:t>
            </w:r>
          </w:p>
        </w:tc>
        <w:tc>
          <w:tcPr>
            <w:tcW w:w="663" w:type="dxa"/>
          </w:tcPr>
          <w:p w14:paraId="279B3E3A" w14:textId="77777777" w:rsidR="00105CF5" w:rsidRPr="00297D5B" w:rsidRDefault="00105CF5" w:rsidP="00102E35">
            <w:pPr>
              <w:rPr>
                <w:sz w:val="16"/>
                <w:szCs w:val="16"/>
              </w:rPr>
            </w:pPr>
            <w:r w:rsidRPr="00297D5B">
              <w:rPr>
                <w:sz w:val="16"/>
                <w:szCs w:val="16"/>
              </w:rPr>
              <w:t>225</w:t>
            </w:r>
          </w:p>
        </w:tc>
        <w:tc>
          <w:tcPr>
            <w:tcW w:w="663" w:type="dxa"/>
          </w:tcPr>
          <w:p w14:paraId="09AEFD48" w14:textId="77777777" w:rsidR="00105CF5" w:rsidRPr="00297D5B" w:rsidRDefault="00105CF5" w:rsidP="00102E35">
            <w:pPr>
              <w:rPr>
                <w:sz w:val="16"/>
                <w:szCs w:val="16"/>
              </w:rPr>
            </w:pPr>
            <w:r w:rsidRPr="00297D5B">
              <w:rPr>
                <w:sz w:val="16"/>
                <w:szCs w:val="16"/>
              </w:rPr>
              <w:t>808</w:t>
            </w:r>
          </w:p>
        </w:tc>
        <w:tc>
          <w:tcPr>
            <w:tcW w:w="843" w:type="dxa"/>
          </w:tcPr>
          <w:p w14:paraId="19376E34" w14:textId="77777777" w:rsidR="00105CF5" w:rsidRPr="00297D5B" w:rsidRDefault="00105CF5" w:rsidP="00102E35">
            <w:pPr>
              <w:rPr>
                <w:sz w:val="16"/>
                <w:szCs w:val="16"/>
              </w:rPr>
            </w:pPr>
            <w:r w:rsidRPr="00297D5B">
              <w:rPr>
                <w:sz w:val="16"/>
                <w:szCs w:val="16"/>
              </w:rPr>
              <w:t>2840</w:t>
            </w:r>
          </w:p>
        </w:tc>
      </w:tr>
      <w:tr w:rsidR="00105CF5" w14:paraId="70F89606" w14:textId="77777777" w:rsidTr="00102E35">
        <w:trPr>
          <w:gridAfter w:val="1"/>
          <w:wAfter w:w="8" w:type="dxa"/>
        </w:trPr>
        <w:tc>
          <w:tcPr>
            <w:tcW w:w="1345" w:type="dxa"/>
          </w:tcPr>
          <w:p w14:paraId="47BF8307" w14:textId="77777777" w:rsidR="00105CF5" w:rsidRPr="00297D5B" w:rsidRDefault="00105CF5" w:rsidP="00102E35">
            <w:pPr>
              <w:rPr>
                <w:sz w:val="16"/>
                <w:szCs w:val="16"/>
              </w:rPr>
            </w:pPr>
            <w:r w:rsidRPr="00297D5B">
              <w:rPr>
                <w:sz w:val="16"/>
                <w:szCs w:val="16"/>
              </w:rPr>
              <w:t>PLTGU</w:t>
            </w:r>
          </w:p>
        </w:tc>
        <w:tc>
          <w:tcPr>
            <w:tcW w:w="663" w:type="dxa"/>
          </w:tcPr>
          <w:p w14:paraId="19127165" w14:textId="77777777" w:rsidR="00105CF5" w:rsidRPr="00297D5B" w:rsidRDefault="00105CF5" w:rsidP="00102E35">
            <w:pPr>
              <w:rPr>
                <w:sz w:val="16"/>
                <w:szCs w:val="16"/>
              </w:rPr>
            </w:pPr>
            <w:r w:rsidRPr="00297D5B">
              <w:rPr>
                <w:sz w:val="16"/>
                <w:szCs w:val="16"/>
              </w:rPr>
              <w:t>2035</w:t>
            </w:r>
          </w:p>
        </w:tc>
        <w:tc>
          <w:tcPr>
            <w:tcW w:w="663" w:type="dxa"/>
          </w:tcPr>
          <w:p w14:paraId="7394FEF6" w14:textId="77777777" w:rsidR="00105CF5" w:rsidRPr="00297D5B" w:rsidRDefault="00105CF5" w:rsidP="00102E35">
            <w:pPr>
              <w:rPr>
                <w:sz w:val="16"/>
                <w:szCs w:val="16"/>
              </w:rPr>
            </w:pPr>
            <w:r w:rsidRPr="00297D5B">
              <w:rPr>
                <w:sz w:val="16"/>
                <w:szCs w:val="16"/>
              </w:rPr>
              <w:t>-</w:t>
            </w:r>
          </w:p>
        </w:tc>
        <w:tc>
          <w:tcPr>
            <w:tcW w:w="663" w:type="dxa"/>
          </w:tcPr>
          <w:p w14:paraId="36062A50" w14:textId="77777777" w:rsidR="00105CF5" w:rsidRPr="00297D5B" w:rsidRDefault="00105CF5" w:rsidP="00102E35">
            <w:pPr>
              <w:rPr>
                <w:sz w:val="16"/>
                <w:szCs w:val="16"/>
              </w:rPr>
            </w:pPr>
            <w:r w:rsidRPr="00297D5B">
              <w:rPr>
                <w:sz w:val="16"/>
                <w:szCs w:val="16"/>
              </w:rPr>
              <w:t>-</w:t>
            </w:r>
          </w:p>
        </w:tc>
        <w:tc>
          <w:tcPr>
            <w:tcW w:w="663" w:type="dxa"/>
          </w:tcPr>
          <w:p w14:paraId="25921E26" w14:textId="77777777" w:rsidR="00105CF5" w:rsidRPr="00297D5B" w:rsidRDefault="00105CF5" w:rsidP="00102E35">
            <w:pPr>
              <w:rPr>
                <w:sz w:val="16"/>
                <w:szCs w:val="16"/>
              </w:rPr>
            </w:pPr>
            <w:r w:rsidRPr="00297D5B">
              <w:rPr>
                <w:sz w:val="16"/>
                <w:szCs w:val="16"/>
              </w:rPr>
              <w:t>-</w:t>
            </w:r>
          </w:p>
        </w:tc>
        <w:tc>
          <w:tcPr>
            <w:tcW w:w="663" w:type="dxa"/>
          </w:tcPr>
          <w:p w14:paraId="719B5E89" w14:textId="77777777" w:rsidR="00105CF5" w:rsidRPr="00297D5B" w:rsidRDefault="00105CF5" w:rsidP="00102E35">
            <w:pPr>
              <w:rPr>
                <w:sz w:val="16"/>
                <w:szCs w:val="16"/>
              </w:rPr>
            </w:pPr>
            <w:r w:rsidRPr="00297D5B">
              <w:rPr>
                <w:sz w:val="16"/>
                <w:szCs w:val="16"/>
              </w:rPr>
              <w:t>-</w:t>
            </w:r>
          </w:p>
        </w:tc>
        <w:tc>
          <w:tcPr>
            <w:tcW w:w="663" w:type="dxa"/>
          </w:tcPr>
          <w:p w14:paraId="70869997" w14:textId="77777777" w:rsidR="00105CF5" w:rsidRPr="00297D5B" w:rsidRDefault="00105CF5" w:rsidP="00102E35">
            <w:pPr>
              <w:rPr>
                <w:sz w:val="16"/>
                <w:szCs w:val="16"/>
              </w:rPr>
            </w:pPr>
            <w:r w:rsidRPr="00297D5B">
              <w:rPr>
                <w:sz w:val="16"/>
                <w:szCs w:val="16"/>
              </w:rPr>
              <w:t>-</w:t>
            </w:r>
          </w:p>
        </w:tc>
        <w:tc>
          <w:tcPr>
            <w:tcW w:w="663" w:type="dxa"/>
          </w:tcPr>
          <w:p w14:paraId="76BF1E61" w14:textId="77777777" w:rsidR="00105CF5" w:rsidRPr="00297D5B" w:rsidRDefault="00105CF5" w:rsidP="00102E35">
            <w:pPr>
              <w:rPr>
                <w:sz w:val="16"/>
                <w:szCs w:val="16"/>
              </w:rPr>
            </w:pPr>
            <w:r w:rsidRPr="00297D5B">
              <w:rPr>
                <w:sz w:val="16"/>
                <w:szCs w:val="16"/>
              </w:rPr>
              <w:t>-</w:t>
            </w:r>
          </w:p>
        </w:tc>
        <w:tc>
          <w:tcPr>
            <w:tcW w:w="995" w:type="dxa"/>
          </w:tcPr>
          <w:p w14:paraId="1CFD5811" w14:textId="77777777" w:rsidR="00105CF5" w:rsidRPr="00297D5B" w:rsidRDefault="00105CF5" w:rsidP="00102E35">
            <w:pPr>
              <w:rPr>
                <w:sz w:val="16"/>
                <w:szCs w:val="16"/>
              </w:rPr>
            </w:pPr>
            <w:r w:rsidRPr="00297D5B">
              <w:rPr>
                <w:sz w:val="16"/>
                <w:szCs w:val="16"/>
              </w:rPr>
              <w:t>-</w:t>
            </w:r>
          </w:p>
        </w:tc>
        <w:tc>
          <w:tcPr>
            <w:tcW w:w="663" w:type="dxa"/>
          </w:tcPr>
          <w:p w14:paraId="3E283C26" w14:textId="77777777" w:rsidR="00105CF5" w:rsidRPr="00297D5B" w:rsidRDefault="00105CF5" w:rsidP="00102E35">
            <w:pPr>
              <w:rPr>
                <w:sz w:val="16"/>
                <w:szCs w:val="16"/>
              </w:rPr>
            </w:pPr>
            <w:r w:rsidRPr="00297D5B">
              <w:rPr>
                <w:sz w:val="16"/>
                <w:szCs w:val="16"/>
              </w:rPr>
              <w:t>-</w:t>
            </w:r>
          </w:p>
        </w:tc>
        <w:tc>
          <w:tcPr>
            <w:tcW w:w="663" w:type="dxa"/>
          </w:tcPr>
          <w:p w14:paraId="28984B95" w14:textId="77777777" w:rsidR="00105CF5" w:rsidRPr="00297D5B" w:rsidRDefault="00105CF5" w:rsidP="00102E35">
            <w:pPr>
              <w:rPr>
                <w:sz w:val="16"/>
                <w:szCs w:val="16"/>
              </w:rPr>
            </w:pPr>
            <w:r w:rsidRPr="00297D5B">
              <w:rPr>
                <w:sz w:val="16"/>
                <w:szCs w:val="16"/>
              </w:rPr>
              <w:t>-</w:t>
            </w:r>
          </w:p>
        </w:tc>
        <w:tc>
          <w:tcPr>
            <w:tcW w:w="843" w:type="dxa"/>
          </w:tcPr>
          <w:p w14:paraId="75985B6F" w14:textId="77777777" w:rsidR="00105CF5" w:rsidRPr="00297D5B" w:rsidRDefault="00105CF5" w:rsidP="00102E35">
            <w:pPr>
              <w:rPr>
                <w:sz w:val="16"/>
                <w:szCs w:val="16"/>
              </w:rPr>
            </w:pPr>
            <w:r w:rsidRPr="00297D5B">
              <w:rPr>
                <w:sz w:val="16"/>
                <w:szCs w:val="16"/>
              </w:rPr>
              <w:t xml:space="preserve">2035 </w:t>
            </w:r>
          </w:p>
        </w:tc>
      </w:tr>
      <w:tr w:rsidR="00105CF5" w14:paraId="1D223A20" w14:textId="77777777" w:rsidTr="00102E35">
        <w:trPr>
          <w:gridAfter w:val="1"/>
          <w:wAfter w:w="8" w:type="dxa"/>
        </w:trPr>
        <w:tc>
          <w:tcPr>
            <w:tcW w:w="1345" w:type="dxa"/>
          </w:tcPr>
          <w:p w14:paraId="0BA0692E" w14:textId="77777777" w:rsidR="00105CF5" w:rsidRPr="00297D5B" w:rsidRDefault="00105CF5" w:rsidP="00102E35">
            <w:pPr>
              <w:rPr>
                <w:sz w:val="16"/>
                <w:szCs w:val="16"/>
              </w:rPr>
            </w:pPr>
            <w:r w:rsidRPr="00297D5B">
              <w:rPr>
                <w:sz w:val="16"/>
                <w:szCs w:val="16"/>
              </w:rPr>
              <w:t>PLTG/MG</w:t>
            </w:r>
          </w:p>
        </w:tc>
        <w:tc>
          <w:tcPr>
            <w:tcW w:w="663" w:type="dxa"/>
          </w:tcPr>
          <w:p w14:paraId="23EFCD13" w14:textId="77777777" w:rsidR="00105CF5" w:rsidRPr="00297D5B" w:rsidRDefault="00105CF5" w:rsidP="00102E35">
            <w:pPr>
              <w:rPr>
                <w:sz w:val="16"/>
                <w:szCs w:val="16"/>
              </w:rPr>
            </w:pPr>
            <w:r w:rsidRPr="00297D5B">
              <w:rPr>
                <w:sz w:val="16"/>
                <w:szCs w:val="16"/>
              </w:rPr>
              <w:t>-</w:t>
            </w:r>
          </w:p>
        </w:tc>
        <w:tc>
          <w:tcPr>
            <w:tcW w:w="663" w:type="dxa"/>
          </w:tcPr>
          <w:p w14:paraId="419B10B1" w14:textId="77777777" w:rsidR="00105CF5" w:rsidRPr="00297D5B" w:rsidRDefault="00105CF5" w:rsidP="00102E35">
            <w:pPr>
              <w:rPr>
                <w:sz w:val="16"/>
                <w:szCs w:val="16"/>
              </w:rPr>
            </w:pPr>
            <w:r w:rsidRPr="00297D5B">
              <w:rPr>
                <w:sz w:val="16"/>
                <w:szCs w:val="16"/>
              </w:rPr>
              <w:t>-</w:t>
            </w:r>
          </w:p>
        </w:tc>
        <w:tc>
          <w:tcPr>
            <w:tcW w:w="663" w:type="dxa"/>
          </w:tcPr>
          <w:p w14:paraId="74DC3861" w14:textId="77777777" w:rsidR="00105CF5" w:rsidRPr="00297D5B" w:rsidRDefault="00105CF5" w:rsidP="00102E35">
            <w:pPr>
              <w:rPr>
                <w:sz w:val="16"/>
                <w:szCs w:val="16"/>
              </w:rPr>
            </w:pPr>
            <w:r w:rsidRPr="00297D5B">
              <w:rPr>
                <w:sz w:val="16"/>
                <w:szCs w:val="16"/>
              </w:rPr>
              <w:t>-</w:t>
            </w:r>
          </w:p>
        </w:tc>
        <w:tc>
          <w:tcPr>
            <w:tcW w:w="663" w:type="dxa"/>
          </w:tcPr>
          <w:p w14:paraId="3F6BD886" w14:textId="77777777" w:rsidR="00105CF5" w:rsidRPr="00297D5B" w:rsidRDefault="00105CF5" w:rsidP="00102E35">
            <w:pPr>
              <w:rPr>
                <w:sz w:val="16"/>
                <w:szCs w:val="16"/>
              </w:rPr>
            </w:pPr>
            <w:r w:rsidRPr="00297D5B">
              <w:rPr>
                <w:sz w:val="16"/>
                <w:szCs w:val="16"/>
              </w:rPr>
              <w:t>-</w:t>
            </w:r>
          </w:p>
        </w:tc>
        <w:tc>
          <w:tcPr>
            <w:tcW w:w="663" w:type="dxa"/>
          </w:tcPr>
          <w:p w14:paraId="275E6D1D" w14:textId="77777777" w:rsidR="00105CF5" w:rsidRPr="00297D5B" w:rsidRDefault="00105CF5" w:rsidP="00102E35">
            <w:pPr>
              <w:rPr>
                <w:sz w:val="16"/>
                <w:szCs w:val="16"/>
              </w:rPr>
            </w:pPr>
            <w:r w:rsidRPr="00297D5B">
              <w:rPr>
                <w:sz w:val="16"/>
                <w:szCs w:val="16"/>
              </w:rPr>
              <w:t>-</w:t>
            </w:r>
          </w:p>
        </w:tc>
        <w:tc>
          <w:tcPr>
            <w:tcW w:w="663" w:type="dxa"/>
          </w:tcPr>
          <w:p w14:paraId="6C8CC29B" w14:textId="77777777" w:rsidR="00105CF5" w:rsidRPr="00297D5B" w:rsidRDefault="00105CF5" w:rsidP="00102E35">
            <w:pPr>
              <w:rPr>
                <w:sz w:val="16"/>
                <w:szCs w:val="16"/>
              </w:rPr>
            </w:pPr>
            <w:r w:rsidRPr="00297D5B">
              <w:rPr>
                <w:sz w:val="16"/>
                <w:szCs w:val="16"/>
              </w:rPr>
              <w:t>20</w:t>
            </w:r>
          </w:p>
        </w:tc>
        <w:tc>
          <w:tcPr>
            <w:tcW w:w="663" w:type="dxa"/>
          </w:tcPr>
          <w:p w14:paraId="6F12A2AD" w14:textId="77777777" w:rsidR="00105CF5" w:rsidRPr="00297D5B" w:rsidRDefault="00105CF5" w:rsidP="00102E35">
            <w:pPr>
              <w:rPr>
                <w:sz w:val="16"/>
                <w:szCs w:val="16"/>
              </w:rPr>
            </w:pPr>
            <w:r w:rsidRPr="00297D5B">
              <w:rPr>
                <w:sz w:val="16"/>
                <w:szCs w:val="16"/>
              </w:rPr>
              <w:t>-</w:t>
            </w:r>
          </w:p>
        </w:tc>
        <w:tc>
          <w:tcPr>
            <w:tcW w:w="995" w:type="dxa"/>
          </w:tcPr>
          <w:p w14:paraId="38F7B61E" w14:textId="77777777" w:rsidR="00105CF5" w:rsidRPr="00297D5B" w:rsidRDefault="00105CF5" w:rsidP="00102E35">
            <w:pPr>
              <w:rPr>
                <w:sz w:val="16"/>
                <w:szCs w:val="16"/>
              </w:rPr>
            </w:pPr>
            <w:r w:rsidRPr="00297D5B">
              <w:rPr>
                <w:sz w:val="16"/>
                <w:szCs w:val="16"/>
              </w:rPr>
              <w:t>-</w:t>
            </w:r>
          </w:p>
        </w:tc>
        <w:tc>
          <w:tcPr>
            <w:tcW w:w="663" w:type="dxa"/>
          </w:tcPr>
          <w:p w14:paraId="12126CB3" w14:textId="77777777" w:rsidR="00105CF5" w:rsidRPr="00297D5B" w:rsidRDefault="00105CF5" w:rsidP="00102E35">
            <w:pPr>
              <w:rPr>
                <w:sz w:val="16"/>
                <w:szCs w:val="16"/>
              </w:rPr>
            </w:pPr>
            <w:r w:rsidRPr="00297D5B">
              <w:rPr>
                <w:sz w:val="16"/>
                <w:szCs w:val="16"/>
              </w:rPr>
              <w:t>-</w:t>
            </w:r>
          </w:p>
        </w:tc>
        <w:tc>
          <w:tcPr>
            <w:tcW w:w="663" w:type="dxa"/>
          </w:tcPr>
          <w:p w14:paraId="67E0D3A9" w14:textId="77777777" w:rsidR="00105CF5" w:rsidRPr="00297D5B" w:rsidRDefault="00105CF5" w:rsidP="00102E35">
            <w:pPr>
              <w:rPr>
                <w:sz w:val="16"/>
                <w:szCs w:val="16"/>
              </w:rPr>
            </w:pPr>
            <w:r w:rsidRPr="00297D5B">
              <w:rPr>
                <w:sz w:val="16"/>
                <w:szCs w:val="16"/>
              </w:rPr>
              <w:t>-</w:t>
            </w:r>
          </w:p>
        </w:tc>
        <w:tc>
          <w:tcPr>
            <w:tcW w:w="843" w:type="dxa"/>
          </w:tcPr>
          <w:p w14:paraId="3724E2EC" w14:textId="77777777" w:rsidR="00105CF5" w:rsidRPr="00297D5B" w:rsidRDefault="00105CF5" w:rsidP="00102E35">
            <w:pPr>
              <w:rPr>
                <w:sz w:val="16"/>
                <w:szCs w:val="16"/>
              </w:rPr>
            </w:pPr>
            <w:r w:rsidRPr="00297D5B">
              <w:rPr>
                <w:sz w:val="16"/>
                <w:szCs w:val="16"/>
              </w:rPr>
              <w:t>20</w:t>
            </w:r>
          </w:p>
        </w:tc>
      </w:tr>
      <w:tr w:rsidR="00105CF5" w14:paraId="60AE7371" w14:textId="77777777" w:rsidTr="00102E35">
        <w:trPr>
          <w:gridAfter w:val="1"/>
          <w:wAfter w:w="8" w:type="dxa"/>
        </w:trPr>
        <w:tc>
          <w:tcPr>
            <w:tcW w:w="1345" w:type="dxa"/>
          </w:tcPr>
          <w:p w14:paraId="451C8E8E" w14:textId="77777777" w:rsidR="00105CF5" w:rsidRPr="00297D5B" w:rsidRDefault="00105CF5" w:rsidP="00102E35">
            <w:pPr>
              <w:rPr>
                <w:sz w:val="16"/>
                <w:szCs w:val="16"/>
              </w:rPr>
            </w:pPr>
            <w:r w:rsidRPr="00297D5B">
              <w:rPr>
                <w:sz w:val="16"/>
                <w:szCs w:val="16"/>
              </w:rPr>
              <w:t>PLTM</w:t>
            </w:r>
          </w:p>
        </w:tc>
        <w:tc>
          <w:tcPr>
            <w:tcW w:w="663" w:type="dxa"/>
          </w:tcPr>
          <w:p w14:paraId="7395A883" w14:textId="77777777" w:rsidR="00105CF5" w:rsidRPr="00297D5B" w:rsidRDefault="00105CF5" w:rsidP="00102E35">
            <w:pPr>
              <w:rPr>
                <w:sz w:val="16"/>
                <w:szCs w:val="16"/>
              </w:rPr>
            </w:pPr>
            <w:r w:rsidRPr="00297D5B">
              <w:rPr>
                <w:sz w:val="16"/>
                <w:szCs w:val="16"/>
              </w:rPr>
              <w:t>144</w:t>
            </w:r>
          </w:p>
        </w:tc>
        <w:tc>
          <w:tcPr>
            <w:tcW w:w="663" w:type="dxa"/>
          </w:tcPr>
          <w:p w14:paraId="4F6E9C01" w14:textId="77777777" w:rsidR="00105CF5" w:rsidRPr="00297D5B" w:rsidRDefault="00105CF5" w:rsidP="00102E35">
            <w:pPr>
              <w:rPr>
                <w:sz w:val="16"/>
                <w:szCs w:val="16"/>
              </w:rPr>
            </w:pPr>
            <w:r w:rsidRPr="00297D5B">
              <w:rPr>
                <w:sz w:val="16"/>
                <w:szCs w:val="16"/>
              </w:rPr>
              <w:t>154</w:t>
            </w:r>
          </w:p>
        </w:tc>
        <w:tc>
          <w:tcPr>
            <w:tcW w:w="663" w:type="dxa"/>
          </w:tcPr>
          <w:p w14:paraId="6163BA49" w14:textId="77777777" w:rsidR="00105CF5" w:rsidRPr="00297D5B" w:rsidRDefault="00105CF5" w:rsidP="00102E35">
            <w:pPr>
              <w:rPr>
                <w:sz w:val="16"/>
                <w:szCs w:val="16"/>
              </w:rPr>
            </w:pPr>
            <w:r w:rsidRPr="00297D5B">
              <w:rPr>
                <w:sz w:val="16"/>
                <w:szCs w:val="16"/>
              </w:rPr>
              <w:t>277</w:t>
            </w:r>
          </w:p>
        </w:tc>
        <w:tc>
          <w:tcPr>
            <w:tcW w:w="663" w:type="dxa"/>
          </w:tcPr>
          <w:p w14:paraId="49EE8040" w14:textId="77777777" w:rsidR="00105CF5" w:rsidRPr="00297D5B" w:rsidRDefault="00105CF5" w:rsidP="00102E35">
            <w:pPr>
              <w:rPr>
                <w:sz w:val="16"/>
                <w:szCs w:val="16"/>
              </w:rPr>
            </w:pPr>
            <w:r w:rsidRPr="00297D5B">
              <w:rPr>
                <w:sz w:val="16"/>
                <w:szCs w:val="16"/>
              </w:rPr>
              <w:t>276</w:t>
            </w:r>
          </w:p>
        </w:tc>
        <w:tc>
          <w:tcPr>
            <w:tcW w:w="663" w:type="dxa"/>
          </w:tcPr>
          <w:p w14:paraId="5DBAE925" w14:textId="77777777" w:rsidR="00105CF5" w:rsidRPr="00297D5B" w:rsidRDefault="00105CF5" w:rsidP="00102E35">
            <w:pPr>
              <w:rPr>
                <w:sz w:val="16"/>
                <w:szCs w:val="16"/>
              </w:rPr>
            </w:pPr>
            <w:r w:rsidRPr="00297D5B">
              <w:rPr>
                <w:sz w:val="16"/>
                <w:szCs w:val="16"/>
              </w:rPr>
              <w:t>154</w:t>
            </w:r>
          </w:p>
        </w:tc>
        <w:tc>
          <w:tcPr>
            <w:tcW w:w="663" w:type="dxa"/>
          </w:tcPr>
          <w:p w14:paraId="668F1EBC" w14:textId="77777777" w:rsidR="00105CF5" w:rsidRPr="00297D5B" w:rsidRDefault="00105CF5" w:rsidP="00102E35">
            <w:pPr>
              <w:rPr>
                <w:sz w:val="16"/>
                <w:szCs w:val="16"/>
              </w:rPr>
            </w:pPr>
            <w:r w:rsidRPr="00297D5B">
              <w:rPr>
                <w:sz w:val="16"/>
                <w:szCs w:val="16"/>
              </w:rPr>
              <w:t>22</w:t>
            </w:r>
          </w:p>
        </w:tc>
        <w:tc>
          <w:tcPr>
            <w:tcW w:w="663" w:type="dxa"/>
          </w:tcPr>
          <w:p w14:paraId="1B9AFA86" w14:textId="77777777" w:rsidR="00105CF5" w:rsidRPr="00297D5B" w:rsidRDefault="00105CF5" w:rsidP="00102E35">
            <w:pPr>
              <w:rPr>
                <w:sz w:val="16"/>
                <w:szCs w:val="16"/>
              </w:rPr>
            </w:pPr>
            <w:r w:rsidRPr="00297D5B">
              <w:rPr>
                <w:sz w:val="16"/>
                <w:szCs w:val="16"/>
              </w:rPr>
              <w:t>-</w:t>
            </w:r>
          </w:p>
        </w:tc>
        <w:tc>
          <w:tcPr>
            <w:tcW w:w="995" w:type="dxa"/>
          </w:tcPr>
          <w:p w14:paraId="2389B38F" w14:textId="77777777" w:rsidR="00105CF5" w:rsidRPr="00297D5B" w:rsidRDefault="00105CF5" w:rsidP="00102E35">
            <w:pPr>
              <w:rPr>
                <w:sz w:val="16"/>
                <w:szCs w:val="16"/>
              </w:rPr>
            </w:pPr>
            <w:r w:rsidRPr="00297D5B">
              <w:rPr>
                <w:sz w:val="16"/>
                <w:szCs w:val="16"/>
              </w:rPr>
              <w:t>-</w:t>
            </w:r>
          </w:p>
        </w:tc>
        <w:tc>
          <w:tcPr>
            <w:tcW w:w="663" w:type="dxa"/>
          </w:tcPr>
          <w:p w14:paraId="74BA365C" w14:textId="77777777" w:rsidR="00105CF5" w:rsidRPr="00297D5B" w:rsidRDefault="00105CF5" w:rsidP="00102E35">
            <w:pPr>
              <w:rPr>
                <w:sz w:val="16"/>
                <w:szCs w:val="16"/>
              </w:rPr>
            </w:pPr>
            <w:r w:rsidRPr="00297D5B">
              <w:rPr>
                <w:sz w:val="16"/>
                <w:szCs w:val="16"/>
              </w:rPr>
              <w:t>2</w:t>
            </w:r>
          </w:p>
        </w:tc>
        <w:tc>
          <w:tcPr>
            <w:tcW w:w="663" w:type="dxa"/>
          </w:tcPr>
          <w:p w14:paraId="26C45737" w14:textId="77777777" w:rsidR="00105CF5" w:rsidRPr="00297D5B" w:rsidRDefault="00105CF5" w:rsidP="00102E35">
            <w:pPr>
              <w:rPr>
                <w:sz w:val="16"/>
                <w:szCs w:val="16"/>
              </w:rPr>
            </w:pPr>
            <w:r w:rsidRPr="00297D5B">
              <w:rPr>
                <w:sz w:val="16"/>
                <w:szCs w:val="16"/>
              </w:rPr>
              <w:t>6</w:t>
            </w:r>
          </w:p>
        </w:tc>
        <w:tc>
          <w:tcPr>
            <w:tcW w:w="843" w:type="dxa"/>
          </w:tcPr>
          <w:p w14:paraId="5552B31E" w14:textId="77777777" w:rsidR="00105CF5" w:rsidRPr="00297D5B" w:rsidRDefault="00105CF5" w:rsidP="00102E35">
            <w:pPr>
              <w:rPr>
                <w:sz w:val="16"/>
                <w:szCs w:val="16"/>
              </w:rPr>
            </w:pPr>
            <w:r w:rsidRPr="00297D5B">
              <w:rPr>
                <w:sz w:val="16"/>
                <w:szCs w:val="16"/>
              </w:rPr>
              <w:t xml:space="preserve">1036 </w:t>
            </w:r>
          </w:p>
        </w:tc>
      </w:tr>
      <w:tr w:rsidR="00105CF5" w14:paraId="67740FC9" w14:textId="77777777" w:rsidTr="00102E35">
        <w:trPr>
          <w:gridAfter w:val="1"/>
          <w:wAfter w:w="8" w:type="dxa"/>
        </w:trPr>
        <w:tc>
          <w:tcPr>
            <w:tcW w:w="1345" w:type="dxa"/>
          </w:tcPr>
          <w:p w14:paraId="1F8FA552" w14:textId="77777777" w:rsidR="00105CF5" w:rsidRPr="00297D5B" w:rsidRDefault="00105CF5" w:rsidP="00102E35">
            <w:pPr>
              <w:rPr>
                <w:sz w:val="16"/>
                <w:szCs w:val="16"/>
              </w:rPr>
            </w:pPr>
            <w:r w:rsidRPr="00297D5B">
              <w:rPr>
                <w:sz w:val="16"/>
                <w:szCs w:val="16"/>
              </w:rPr>
              <w:t xml:space="preserve">PLTA </w:t>
            </w:r>
          </w:p>
        </w:tc>
        <w:tc>
          <w:tcPr>
            <w:tcW w:w="663" w:type="dxa"/>
          </w:tcPr>
          <w:p w14:paraId="64C60A83" w14:textId="77777777" w:rsidR="00105CF5" w:rsidRPr="00297D5B" w:rsidRDefault="00105CF5" w:rsidP="00102E35">
            <w:pPr>
              <w:rPr>
                <w:sz w:val="16"/>
                <w:szCs w:val="16"/>
              </w:rPr>
            </w:pPr>
            <w:r w:rsidRPr="00297D5B">
              <w:rPr>
                <w:sz w:val="16"/>
                <w:szCs w:val="16"/>
              </w:rPr>
              <w:t>290</w:t>
            </w:r>
          </w:p>
        </w:tc>
        <w:tc>
          <w:tcPr>
            <w:tcW w:w="663" w:type="dxa"/>
          </w:tcPr>
          <w:p w14:paraId="1C8E279F" w14:textId="77777777" w:rsidR="00105CF5" w:rsidRPr="00297D5B" w:rsidRDefault="00105CF5" w:rsidP="00102E35">
            <w:pPr>
              <w:rPr>
                <w:sz w:val="16"/>
                <w:szCs w:val="16"/>
              </w:rPr>
            </w:pPr>
            <w:r w:rsidRPr="00297D5B">
              <w:rPr>
                <w:sz w:val="16"/>
                <w:szCs w:val="16"/>
              </w:rPr>
              <w:t>10</w:t>
            </w:r>
          </w:p>
        </w:tc>
        <w:tc>
          <w:tcPr>
            <w:tcW w:w="663" w:type="dxa"/>
          </w:tcPr>
          <w:p w14:paraId="1492C50C" w14:textId="77777777" w:rsidR="00105CF5" w:rsidRPr="00297D5B" w:rsidRDefault="00105CF5" w:rsidP="00102E35">
            <w:pPr>
              <w:rPr>
                <w:sz w:val="16"/>
                <w:szCs w:val="16"/>
              </w:rPr>
            </w:pPr>
            <w:r w:rsidRPr="00297D5B">
              <w:rPr>
                <w:sz w:val="16"/>
                <w:szCs w:val="16"/>
              </w:rPr>
              <w:t>-</w:t>
            </w:r>
          </w:p>
        </w:tc>
        <w:tc>
          <w:tcPr>
            <w:tcW w:w="663" w:type="dxa"/>
          </w:tcPr>
          <w:p w14:paraId="5D9E1F5F" w14:textId="77777777" w:rsidR="00105CF5" w:rsidRPr="00297D5B" w:rsidRDefault="00105CF5" w:rsidP="00102E35">
            <w:pPr>
              <w:rPr>
                <w:sz w:val="16"/>
                <w:szCs w:val="16"/>
              </w:rPr>
            </w:pPr>
            <w:r w:rsidRPr="00297D5B">
              <w:rPr>
                <w:sz w:val="16"/>
                <w:szCs w:val="16"/>
              </w:rPr>
              <w:t>-</w:t>
            </w:r>
          </w:p>
        </w:tc>
        <w:tc>
          <w:tcPr>
            <w:tcW w:w="663" w:type="dxa"/>
          </w:tcPr>
          <w:p w14:paraId="16265A54" w14:textId="77777777" w:rsidR="00105CF5" w:rsidRPr="00297D5B" w:rsidRDefault="00105CF5" w:rsidP="00102E35">
            <w:pPr>
              <w:rPr>
                <w:sz w:val="16"/>
                <w:szCs w:val="16"/>
              </w:rPr>
            </w:pPr>
            <w:r w:rsidRPr="00297D5B">
              <w:rPr>
                <w:sz w:val="16"/>
                <w:szCs w:val="16"/>
              </w:rPr>
              <w:t>1180</w:t>
            </w:r>
          </w:p>
        </w:tc>
        <w:tc>
          <w:tcPr>
            <w:tcW w:w="663" w:type="dxa"/>
          </w:tcPr>
          <w:p w14:paraId="586401AF" w14:textId="77777777" w:rsidR="00105CF5" w:rsidRPr="00297D5B" w:rsidRDefault="00105CF5" w:rsidP="00102E35">
            <w:pPr>
              <w:rPr>
                <w:sz w:val="16"/>
                <w:szCs w:val="16"/>
              </w:rPr>
            </w:pPr>
            <w:r w:rsidRPr="00297D5B">
              <w:rPr>
                <w:sz w:val="16"/>
                <w:szCs w:val="16"/>
              </w:rPr>
              <w:t>150</w:t>
            </w:r>
          </w:p>
        </w:tc>
        <w:tc>
          <w:tcPr>
            <w:tcW w:w="663" w:type="dxa"/>
          </w:tcPr>
          <w:p w14:paraId="0FA1871F" w14:textId="77777777" w:rsidR="00105CF5" w:rsidRPr="00297D5B" w:rsidRDefault="00105CF5" w:rsidP="00102E35">
            <w:pPr>
              <w:rPr>
                <w:sz w:val="16"/>
                <w:szCs w:val="16"/>
              </w:rPr>
            </w:pPr>
            <w:r w:rsidRPr="00297D5B">
              <w:rPr>
                <w:sz w:val="16"/>
                <w:szCs w:val="16"/>
              </w:rPr>
              <w:t>412</w:t>
            </w:r>
          </w:p>
        </w:tc>
        <w:tc>
          <w:tcPr>
            <w:tcW w:w="995" w:type="dxa"/>
          </w:tcPr>
          <w:p w14:paraId="42C95CFE" w14:textId="77777777" w:rsidR="00105CF5" w:rsidRPr="00297D5B" w:rsidRDefault="00105CF5" w:rsidP="00102E35">
            <w:pPr>
              <w:rPr>
                <w:sz w:val="16"/>
                <w:szCs w:val="16"/>
              </w:rPr>
            </w:pPr>
            <w:r w:rsidRPr="00297D5B">
              <w:rPr>
                <w:sz w:val="16"/>
                <w:szCs w:val="16"/>
              </w:rPr>
              <w:t>467</w:t>
            </w:r>
          </w:p>
        </w:tc>
        <w:tc>
          <w:tcPr>
            <w:tcW w:w="663" w:type="dxa"/>
          </w:tcPr>
          <w:p w14:paraId="420166F9" w14:textId="77777777" w:rsidR="00105CF5" w:rsidRPr="00297D5B" w:rsidRDefault="00105CF5" w:rsidP="00102E35">
            <w:pPr>
              <w:rPr>
                <w:sz w:val="16"/>
                <w:szCs w:val="16"/>
              </w:rPr>
            </w:pPr>
            <w:r w:rsidRPr="00297D5B">
              <w:rPr>
                <w:sz w:val="16"/>
                <w:szCs w:val="16"/>
              </w:rPr>
              <w:t>200</w:t>
            </w:r>
          </w:p>
        </w:tc>
        <w:tc>
          <w:tcPr>
            <w:tcW w:w="663" w:type="dxa"/>
          </w:tcPr>
          <w:p w14:paraId="4AD82B1C" w14:textId="77777777" w:rsidR="00105CF5" w:rsidRPr="00297D5B" w:rsidRDefault="00105CF5" w:rsidP="00102E35">
            <w:pPr>
              <w:rPr>
                <w:sz w:val="16"/>
                <w:szCs w:val="16"/>
              </w:rPr>
            </w:pPr>
            <w:r w:rsidRPr="00297D5B">
              <w:rPr>
                <w:sz w:val="16"/>
                <w:szCs w:val="16"/>
              </w:rPr>
              <w:t>600</w:t>
            </w:r>
          </w:p>
        </w:tc>
        <w:tc>
          <w:tcPr>
            <w:tcW w:w="843" w:type="dxa"/>
          </w:tcPr>
          <w:p w14:paraId="61FAA40A" w14:textId="77777777" w:rsidR="00105CF5" w:rsidRPr="00297D5B" w:rsidRDefault="00105CF5" w:rsidP="00102E35">
            <w:pPr>
              <w:rPr>
                <w:sz w:val="16"/>
                <w:szCs w:val="16"/>
              </w:rPr>
            </w:pPr>
            <w:r w:rsidRPr="00297D5B">
              <w:rPr>
                <w:sz w:val="16"/>
                <w:szCs w:val="16"/>
              </w:rPr>
              <w:t>3309</w:t>
            </w:r>
          </w:p>
        </w:tc>
      </w:tr>
      <w:tr w:rsidR="00105CF5" w14:paraId="34C14CF1" w14:textId="77777777" w:rsidTr="00102E35">
        <w:trPr>
          <w:gridAfter w:val="1"/>
          <w:wAfter w:w="8" w:type="dxa"/>
        </w:trPr>
        <w:tc>
          <w:tcPr>
            <w:tcW w:w="1345" w:type="dxa"/>
            <w:shd w:val="clear" w:color="auto" w:fill="auto"/>
          </w:tcPr>
          <w:p w14:paraId="6A8E9165" w14:textId="77777777" w:rsidR="00105CF5" w:rsidRPr="00297D5B" w:rsidRDefault="00105CF5" w:rsidP="00102E35">
            <w:pPr>
              <w:rPr>
                <w:b/>
                <w:bCs/>
                <w:sz w:val="16"/>
                <w:szCs w:val="16"/>
              </w:rPr>
            </w:pPr>
            <w:r>
              <w:rPr>
                <w:b/>
                <w:bCs/>
                <w:sz w:val="16"/>
                <w:szCs w:val="16"/>
              </w:rPr>
              <w:t>Sub Total</w:t>
            </w:r>
          </w:p>
        </w:tc>
        <w:tc>
          <w:tcPr>
            <w:tcW w:w="663" w:type="dxa"/>
            <w:shd w:val="clear" w:color="auto" w:fill="auto"/>
          </w:tcPr>
          <w:p w14:paraId="7A6CC7CC" w14:textId="77777777" w:rsidR="00105CF5" w:rsidRPr="00297D5B" w:rsidRDefault="00105CF5" w:rsidP="00102E35">
            <w:pPr>
              <w:rPr>
                <w:b/>
                <w:bCs/>
                <w:sz w:val="16"/>
                <w:szCs w:val="16"/>
              </w:rPr>
            </w:pPr>
            <w:r w:rsidRPr="00297D5B">
              <w:rPr>
                <w:b/>
                <w:bCs/>
                <w:sz w:val="16"/>
                <w:szCs w:val="16"/>
              </w:rPr>
              <w:t>6818</w:t>
            </w:r>
          </w:p>
        </w:tc>
        <w:tc>
          <w:tcPr>
            <w:tcW w:w="663" w:type="dxa"/>
            <w:shd w:val="clear" w:color="auto" w:fill="auto"/>
          </w:tcPr>
          <w:p w14:paraId="3A39E3D5" w14:textId="77777777" w:rsidR="00105CF5" w:rsidRPr="00297D5B" w:rsidRDefault="00105CF5" w:rsidP="00102E35">
            <w:pPr>
              <w:rPr>
                <w:b/>
                <w:bCs/>
                <w:sz w:val="16"/>
                <w:szCs w:val="16"/>
              </w:rPr>
            </w:pPr>
            <w:r w:rsidRPr="00297D5B">
              <w:rPr>
                <w:b/>
                <w:bCs/>
                <w:sz w:val="16"/>
                <w:szCs w:val="16"/>
              </w:rPr>
              <w:t>2615</w:t>
            </w:r>
          </w:p>
        </w:tc>
        <w:tc>
          <w:tcPr>
            <w:tcW w:w="663" w:type="dxa"/>
            <w:shd w:val="clear" w:color="auto" w:fill="auto"/>
          </w:tcPr>
          <w:p w14:paraId="59E62CA2" w14:textId="77777777" w:rsidR="00105CF5" w:rsidRPr="00297D5B" w:rsidRDefault="00105CF5" w:rsidP="00102E35">
            <w:pPr>
              <w:rPr>
                <w:b/>
                <w:bCs/>
                <w:sz w:val="16"/>
                <w:szCs w:val="16"/>
              </w:rPr>
            </w:pPr>
            <w:r w:rsidRPr="00297D5B">
              <w:rPr>
                <w:b/>
                <w:bCs/>
                <w:sz w:val="16"/>
                <w:szCs w:val="16"/>
              </w:rPr>
              <w:t>2672</w:t>
            </w:r>
          </w:p>
        </w:tc>
        <w:tc>
          <w:tcPr>
            <w:tcW w:w="663" w:type="dxa"/>
            <w:shd w:val="clear" w:color="auto" w:fill="auto"/>
          </w:tcPr>
          <w:p w14:paraId="6E4B1CEA" w14:textId="77777777" w:rsidR="00105CF5" w:rsidRPr="00297D5B" w:rsidRDefault="00105CF5" w:rsidP="00102E35">
            <w:pPr>
              <w:rPr>
                <w:b/>
                <w:bCs/>
                <w:sz w:val="16"/>
                <w:szCs w:val="16"/>
              </w:rPr>
            </w:pPr>
            <w:r w:rsidRPr="00297D5B">
              <w:rPr>
                <w:b/>
                <w:bCs/>
                <w:sz w:val="16"/>
                <w:szCs w:val="16"/>
              </w:rPr>
              <w:t>1434</w:t>
            </w:r>
          </w:p>
        </w:tc>
        <w:tc>
          <w:tcPr>
            <w:tcW w:w="663" w:type="dxa"/>
            <w:shd w:val="clear" w:color="auto" w:fill="auto"/>
          </w:tcPr>
          <w:p w14:paraId="52A12395" w14:textId="77777777" w:rsidR="00105CF5" w:rsidRPr="00297D5B" w:rsidRDefault="00105CF5" w:rsidP="00102E35">
            <w:pPr>
              <w:rPr>
                <w:b/>
                <w:bCs/>
                <w:sz w:val="16"/>
                <w:szCs w:val="16"/>
              </w:rPr>
            </w:pPr>
            <w:r w:rsidRPr="00297D5B">
              <w:rPr>
                <w:b/>
                <w:bCs/>
                <w:sz w:val="16"/>
                <w:szCs w:val="16"/>
              </w:rPr>
              <w:t>4788</w:t>
            </w:r>
          </w:p>
        </w:tc>
        <w:tc>
          <w:tcPr>
            <w:tcW w:w="663" w:type="dxa"/>
            <w:shd w:val="clear" w:color="auto" w:fill="auto"/>
          </w:tcPr>
          <w:p w14:paraId="0ADEFE99" w14:textId="77777777" w:rsidR="00105CF5" w:rsidRPr="00297D5B" w:rsidRDefault="00105CF5" w:rsidP="00102E35">
            <w:pPr>
              <w:rPr>
                <w:b/>
                <w:bCs/>
                <w:sz w:val="16"/>
                <w:szCs w:val="16"/>
              </w:rPr>
            </w:pPr>
            <w:r w:rsidRPr="00297D5B">
              <w:rPr>
                <w:b/>
                <w:bCs/>
                <w:sz w:val="16"/>
                <w:szCs w:val="16"/>
              </w:rPr>
              <w:t>2822</w:t>
            </w:r>
          </w:p>
        </w:tc>
        <w:tc>
          <w:tcPr>
            <w:tcW w:w="663" w:type="dxa"/>
            <w:shd w:val="clear" w:color="auto" w:fill="auto"/>
          </w:tcPr>
          <w:p w14:paraId="27D9E38A" w14:textId="77777777" w:rsidR="00105CF5" w:rsidRPr="00297D5B" w:rsidRDefault="00105CF5" w:rsidP="00102E35">
            <w:pPr>
              <w:rPr>
                <w:b/>
                <w:bCs/>
                <w:sz w:val="16"/>
                <w:szCs w:val="16"/>
              </w:rPr>
            </w:pPr>
            <w:r w:rsidRPr="00297D5B">
              <w:rPr>
                <w:b/>
                <w:bCs/>
                <w:sz w:val="16"/>
                <w:szCs w:val="16"/>
              </w:rPr>
              <w:t>1250</w:t>
            </w:r>
          </w:p>
        </w:tc>
        <w:tc>
          <w:tcPr>
            <w:tcW w:w="995" w:type="dxa"/>
            <w:shd w:val="clear" w:color="auto" w:fill="auto"/>
          </w:tcPr>
          <w:p w14:paraId="6CFAE232" w14:textId="77777777" w:rsidR="00105CF5" w:rsidRPr="00297D5B" w:rsidRDefault="00105CF5" w:rsidP="00102E35">
            <w:pPr>
              <w:rPr>
                <w:b/>
                <w:bCs/>
                <w:sz w:val="16"/>
                <w:szCs w:val="16"/>
              </w:rPr>
            </w:pPr>
            <w:r w:rsidRPr="00297D5B">
              <w:rPr>
                <w:b/>
                <w:bCs/>
                <w:sz w:val="16"/>
                <w:szCs w:val="16"/>
              </w:rPr>
              <w:t>867</w:t>
            </w:r>
          </w:p>
        </w:tc>
        <w:tc>
          <w:tcPr>
            <w:tcW w:w="663" w:type="dxa"/>
            <w:shd w:val="clear" w:color="auto" w:fill="auto"/>
          </w:tcPr>
          <w:p w14:paraId="6FC499CA" w14:textId="77777777" w:rsidR="00105CF5" w:rsidRPr="00297D5B" w:rsidRDefault="00105CF5" w:rsidP="00102E35">
            <w:pPr>
              <w:rPr>
                <w:b/>
                <w:bCs/>
                <w:sz w:val="16"/>
                <w:szCs w:val="16"/>
              </w:rPr>
            </w:pPr>
            <w:r w:rsidRPr="00297D5B">
              <w:rPr>
                <w:b/>
                <w:bCs/>
                <w:sz w:val="16"/>
                <w:szCs w:val="16"/>
              </w:rPr>
              <w:t>1327</w:t>
            </w:r>
          </w:p>
        </w:tc>
        <w:tc>
          <w:tcPr>
            <w:tcW w:w="663" w:type="dxa"/>
            <w:shd w:val="clear" w:color="auto" w:fill="auto"/>
          </w:tcPr>
          <w:p w14:paraId="644CBD83" w14:textId="77777777" w:rsidR="00105CF5" w:rsidRPr="00297D5B" w:rsidRDefault="00105CF5" w:rsidP="00102E35">
            <w:pPr>
              <w:rPr>
                <w:b/>
                <w:bCs/>
                <w:sz w:val="16"/>
                <w:szCs w:val="16"/>
              </w:rPr>
            </w:pPr>
            <w:r w:rsidRPr="00297D5B">
              <w:rPr>
                <w:b/>
                <w:bCs/>
                <w:sz w:val="16"/>
                <w:szCs w:val="16"/>
              </w:rPr>
              <w:t>1413</w:t>
            </w:r>
          </w:p>
        </w:tc>
        <w:tc>
          <w:tcPr>
            <w:tcW w:w="843" w:type="dxa"/>
            <w:shd w:val="clear" w:color="auto" w:fill="auto"/>
          </w:tcPr>
          <w:p w14:paraId="6F0F306A" w14:textId="77777777" w:rsidR="00105CF5" w:rsidRPr="00297D5B" w:rsidRDefault="00105CF5" w:rsidP="00102E35">
            <w:pPr>
              <w:rPr>
                <w:b/>
                <w:bCs/>
                <w:sz w:val="16"/>
                <w:szCs w:val="16"/>
              </w:rPr>
            </w:pPr>
            <w:r w:rsidRPr="00297D5B">
              <w:rPr>
                <w:b/>
                <w:bCs/>
                <w:sz w:val="16"/>
                <w:szCs w:val="16"/>
              </w:rPr>
              <w:t>26006</w:t>
            </w:r>
          </w:p>
        </w:tc>
      </w:tr>
      <w:tr w:rsidR="00105CF5" w14:paraId="4A50534E" w14:textId="77777777" w:rsidTr="00102E35">
        <w:trPr>
          <w:gridAfter w:val="1"/>
          <w:wAfter w:w="8" w:type="dxa"/>
        </w:trPr>
        <w:tc>
          <w:tcPr>
            <w:tcW w:w="1345" w:type="dxa"/>
          </w:tcPr>
          <w:p w14:paraId="76B18BE5" w14:textId="77777777" w:rsidR="00105CF5" w:rsidRPr="00297D5B" w:rsidRDefault="00105CF5" w:rsidP="00102E35">
            <w:pPr>
              <w:rPr>
                <w:sz w:val="16"/>
                <w:szCs w:val="16"/>
              </w:rPr>
            </w:pPr>
          </w:p>
        </w:tc>
        <w:tc>
          <w:tcPr>
            <w:tcW w:w="663" w:type="dxa"/>
          </w:tcPr>
          <w:p w14:paraId="1450C1F0" w14:textId="77777777" w:rsidR="00105CF5" w:rsidRPr="00297D5B" w:rsidRDefault="00105CF5" w:rsidP="00102E35">
            <w:pPr>
              <w:rPr>
                <w:sz w:val="16"/>
                <w:szCs w:val="16"/>
              </w:rPr>
            </w:pPr>
          </w:p>
        </w:tc>
        <w:tc>
          <w:tcPr>
            <w:tcW w:w="663" w:type="dxa"/>
          </w:tcPr>
          <w:p w14:paraId="792CBD78" w14:textId="77777777" w:rsidR="00105CF5" w:rsidRPr="00297D5B" w:rsidRDefault="00105CF5" w:rsidP="00102E35">
            <w:pPr>
              <w:rPr>
                <w:sz w:val="16"/>
                <w:szCs w:val="16"/>
              </w:rPr>
            </w:pPr>
          </w:p>
        </w:tc>
        <w:tc>
          <w:tcPr>
            <w:tcW w:w="663" w:type="dxa"/>
          </w:tcPr>
          <w:p w14:paraId="446DA805" w14:textId="77777777" w:rsidR="00105CF5" w:rsidRPr="00297D5B" w:rsidRDefault="00105CF5" w:rsidP="00102E35">
            <w:pPr>
              <w:rPr>
                <w:sz w:val="16"/>
                <w:szCs w:val="16"/>
              </w:rPr>
            </w:pPr>
          </w:p>
        </w:tc>
        <w:tc>
          <w:tcPr>
            <w:tcW w:w="663" w:type="dxa"/>
          </w:tcPr>
          <w:p w14:paraId="3DD3925F" w14:textId="77777777" w:rsidR="00105CF5" w:rsidRPr="00297D5B" w:rsidRDefault="00105CF5" w:rsidP="00102E35">
            <w:pPr>
              <w:rPr>
                <w:sz w:val="16"/>
                <w:szCs w:val="16"/>
              </w:rPr>
            </w:pPr>
          </w:p>
        </w:tc>
        <w:tc>
          <w:tcPr>
            <w:tcW w:w="663" w:type="dxa"/>
          </w:tcPr>
          <w:p w14:paraId="78A31615" w14:textId="77777777" w:rsidR="00105CF5" w:rsidRPr="00297D5B" w:rsidRDefault="00105CF5" w:rsidP="00102E35">
            <w:pPr>
              <w:rPr>
                <w:sz w:val="16"/>
                <w:szCs w:val="16"/>
              </w:rPr>
            </w:pPr>
          </w:p>
        </w:tc>
        <w:tc>
          <w:tcPr>
            <w:tcW w:w="663" w:type="dxa"/>
          </w:tcPr>
          <w:p w14:paraId="23932016" w14:textId="77777777" w:rsidR="00105CF5" w:rsidRPr="00297D5B" w:rsidRDefault="00105CF5" w:rsidP="00102E35">
            <w:pPr>
              <w:rPr>
                <w:sz w:val="16"/>
                <w:szCs w:val="16"/>
              </w:rPr>
            </w:pPr>
          </w:p>
        </w:tc>
        <w:tc>
          <w:tcPr>
            <w:tcW w:w="663" w:type="dxa"/>
          </w:tcPr>
          <w:p w14:paraId="5E42BA97" w14:textId="77777777" w:rsidR="00105CF5" w:rsidRPr="00297D5B" w:rsidRDefault="00105CF5" w:rsidP="00102E35">
            <w:pPr>
              <w:rPr>
                <w:sz w:val="16"/>
                <w:szCs w:val="16"/>
              </w:rPr>
            </w:pPr>
          </w:p>
        </w:tc>
        <w:tc>
          <w:tcPr>
            <w:tcW w:w="995" w:type="dxa"/>
          </w:tcPr>
          <w:p w14:paraId="40FD2173" w14:textId="77777777" w:rsidR="00105CF5" w:rsidRPr="00297D5B" w:rsidRDefault="00105CF5" w:rsidP="00102E35">
            <w:pPr>
              <w:rPr>
                <w:sz w:val="16"/>
                <w:szCs w:val="16"/>
              </w:rPr>
            </w:pPr>
          </w:p>
        </w:tc>
        <w:tc>
          <w:tcPr>
            <w:tcW w:w="663" w:type="dxa"/>
          </w:tcPr>
          <w:p w14:paraId="49F91683" w14:textId="77777777" w:rsidR="00105CF5" w:rsidRPr="00297D5B" w:rsidRDefault="00105CF5" w:rsidP="00102E35">
            <w:pPr>
              <w:rPr>
                <w:sz w:val="16"/>
                <w:szCs w:val="16"/>
              </w:rPr>
            </w:pPr>
          </w:p>
        </w:tc>
        <w:tc>
          <w:tcPr>
            <w:tcW w:w="663" w:type="dxa"/>
          </w:tcPr>
          <w:p w14:paraId="73E18258" w14:textId="77777777" w:rsidR="00105CF5" w:rsidRPr="00297D5B" w:rsidRDefault="00105CF5" w:rsidP="00102E35">
            <w:pPr>
              <w:rPr>
                <w:sz w:val="16"/>
                <w:szCs w:val="16"/>
              </w:rPr>
            </w:pPr>
          </w:p>
        </w:tc>
        <w:tc>
          <w:tcPr>
            <w:tcW w:w="843" w:type="dxa"/>
          </w:tcPr>
          <w:p w14:paraId="2D52533F" w14:textId="77777777" w:rsidR="00105CF5" w:rsidRPr="00297D5B" w:rsidRDefault="00105CF5" w:rsidP="00102E35">
            <w:pPr>
              <w:rPr>
                <w:sz w:val="16"/>
                <w:szCs w:val="16"/>
              </w:rPr>
            </w:pPr>
          </w:p>
        </w:tc>
      </w:tr>
      <w:tr w:rsidR="00105CF5" w14:paraId="2B0E3A4E" w14:textId="77777777" w:rsidTr="00102E35">
        <w:tc>
          <w:tcPr>
            <w:tcW w:w="9158" w:type="dxa"/>
            <w:gridSpan w:val="13"/>
          </w:tcPr>
          <w:p w14:paraId="0698B2C1" w14:textId="77777777" w:rsidR="00105CF5" w:rsidRPr="00297D5B" w:rsidRDefault="00105CF5" w:rsidP="00102E35">
            <w:pPr>
              <w:rPr>
                <w:b/>
                <w:bCs/>
                <w:sz w:val="16"/>
                <w:szCs w:val="16"/>
              </w:rPr>
            </w:pPr>
            <w:r w:rsidRPr="00297D5B">
              <w:rPr>
                <w:b/>
                <w:bCs/>
                <w:sz w:val="16"/>
                <w:szCs w:val="16"/>
              </w:rPr>
              <w:t xml:space="preserve">Utility Mutual Partnership </w:t>
            </w:r>
          </w:p>
        </w:tc>
      </w:tr>
      <w:tr w:rsidR="00105CF5" w14:paraId="09D5751E" w14:textId="77777777" w:rsidTr="00102E35">
        <w:trPr>
          <w:gridAfter w:val="1"/>
          <w:wAfter w:w="8" w:type="dxa"/>
        </w:trPr>
        <w:tc>
          <w:tcPr>
            <w:tcW w:w="1345" w:type="dxa"/>
          </w:tcPr>
          <w:p w14:paraId="5BDF91E9" w14:textId="77777777" w:rsidR="00105CF5" w:rsidRPr="00297D5B" w:rsidRDefault="00105CF5" w:rsidP="00102E35">
            <w:pPr>
              <w:rPr>
                <w:sz w:val="16"/>
                <w:szCs w:val="16"/>
              </w:rPr>
            </w:pPr>
            <w:r w:rsidRPr="00297D5B">
              <w:rPr>
                <w:sz w:val="16"/>
                <w:szCs w:val="16"/>
              </w:rPr>
              <w:t>CFPP</w:t>
            </w:r>
          </w:p>
        </w:tc>
        <w:tc>
          <w:tcPr>
            <w:tcW w:w="663" w:type="dxa"/>
          </w:tcPr>
          <w:p w14:paraId="2AED6DBD" w14:textId="77777777" w:rsidR="00105CF5" w:rsidRPr="00297D5B" w:rsidRDefault="00105CF5" w:rsidP="00102E35">
            <w:pPr>
              <w:rPr>
                <w:sz w:val="16"/>
                <w:szCs w:val="16"/>
              </w:rPr>
            </w:pPr>
            <w:r w:rsidRPr="00297D5B">
              <w:rPr>
                <w:sz w:val="16"/>
                <w:szCs w:val="16"/>
              </w:rPr>
              <w:t>-</w:t>
            </w:r>
          </w:p>
        </w:tc>
        <w:tc>
          <w:tcPr>
            <w:tcW w:w="663" w:type="dxa"/>
          </w:tcPr>
          <w:p w14:paraId="7197BA2F" w14:textId="77777777" w:rsidR="00105CF5" w:rsidRPr="00297D5B" w:rsidRDefault="00105CF5" w:rsidP="00102E35">
            <w:pPr>
              <w:rPr>
                <w:sz w:val="16"/>
                <w:szCs w:val="16"/>
              </w:rPr>
            </w:pPr>
            <w:r w:rsidRPr="00297D5B">
              <w:rPr>
                <w:sz w:val="16"/>
                <w:szCs w:val="16"/>
              </w:rPr>
              <w:t>-</w:t>
            </w:r>
          </w:p>
        </w:tc>
        <w:tc>
          <w:tcPr>
            <w:tcW w:w="663" w:type="dxa"/>
          </w:tcPr>
          <w:p w14:paraId="64CE84B3" w14:textId="77777777" w:rsidR="00105CF5" w:rsidRPr="00297D5B" w:rsidRDefault="00105CF5" w:rsidP="00102E35">
            <w:pPr>
              <w:rPr>
                <w:sz w:val="16"/>
                <w:szCs w:val="16"/>
              </w:rPr>
            </w:pPr>
            <w:r w:rsidRPr="00297D5B">
              <w:rPr>
                <w:sz w:val="16"/>
                <w:szCs w:val="16"/>
              </w:rPr>
              <w:t>300</w:t>
            </w:r>
          </w:p>
        </w:tc>
        <w:tc>
          <w:tcPr>
            <w:tcW w:w="663" w:type="dxa"/>
          </w:tcPr>
          <w:p w14:paraId="61C5A8F5" w14:textId="77777777" w:rsidR="00105CF5" w:rsidRPr="00297D5B" w:rsidRDefault="00105CF5" w:rsidP="00102E35">
            <w:pPr>
              <w:rPr>
                <w:sz w:val="16"/>
                <w:szCs w:val="16"/>
              </w:rPr>
            </w:pPr>
            <w:r w:rsidRPr="00297D5B">
              <w:rPr>
                <w:sz w:val="16"/>
                <w:szCs w:val="16"/>
              </w:rPr>
              <w:t>-</w:t>
            </w:r>
          </w:p>
        </w:tc>
        <w:tc>
          <w:tcPr>
            <w:tcW w:w="663" w:type="dxa"/>
          </w:tcPr>
          <w:p w14:paraId="76EFA85A" w14:textId="77777777" w:rsidR="00105CF5" w:rsidRPr="00297D5B" w:rsidRDefault="00105CF5" w:rsidP="00102E35">
            <w:pPr>
              <w:rPr>
                <w:sz w:val="16"/>
                <w:szCs w:val="16"/>
              </w:rPr>
            </w:pPr>
            <w:r w:rsidRPr="00297D5B">
              <w:rPr>
                <w:sz w:val="16"/>
                <w:szCs w:val="16"/>
              </w:rPr>
              <w:t>-</w:t>
            </w:r>
          </w:p>
        </w:tc>
        <w:tc>
          <w:tcPr>
            <w:tcW w:w="663" w:type="dxa"/>
          </w:tcPr>
          <w:p w14:paraId="631A6D5E" w14:textId="77777777" w:rsidR="00105CF5" w:rsidRPr="00297D5B" w:rsidRDefault="00105CF5" w:rsidP="00102E35">
            <w:pPr>
              <w:rPr>
                <w:sz w:val="16"/>
                <w:szCs w:val="16"/>
              </w:rPr>
            </w:pPr>
            <w:r w:rsidRPr="00297D5B">
              <w:rPr>
                <w:sz w:val="16"/>
                <w:szCs w:val="16"/>
              </w:rPr>
              <w:t>-</w:t>
            </w:r>
          </w:p>
        </w:tc>
        <w:tc>
          <w:tcPr>
            <w:tcW w:w="663" w:type="dxa"/>
          </w:tcPr>
          <w:p w14:paraId="07E2A5EA" w14:textId="77777777" w:rsidR="00105CF5" w:rsidRPr="00297D5B" w:rsidRDefault="00105CF5" w:rsidP="00102E35">
            <w:pPr>
              <w:rPr>
                <w:sz w:val="16"/>
                <w:szCs w:val="16"/>
              </w:rPr>
            </w:pPr>
            <w:r w:rsidRPr="00297D5B">
              <w:rPr>
                <w:sz w:val="16"/>
                <w:szCs w:val="16"/>
              </w:rPr>
              <w:t>-</w:t>
            </w:r>
          </w:p>
        </w:tc>
        <w:tc>
          <w:tcPr>
            <w:tcW w:w="995" w:type="dxa"/>
          </w:tcPr>
          <w:p w14:paraId="1D03B1AA" w14:textId="77777777" w:rsidR="00105CF5" w:rsidRPr="00297D5B" w:rsidRDefault="00105CF5" w:rsidP="00102E35">
            <w:pPr>
              <w:rPr>
                <w:sz w:val="16"/>
                <w:szCs w:val="16"/>
              </w:rPr>
            </w:pPr>
            <w:r w:rsidRPr="00297D5B">
              <w:rPr>
                <w:sz w:val="16"/>
                <w:szCs w:val="16"/>
              </w:rPr>
              <w:t>-</w:t>
            </w:r>
          </w:p>
        </w:tc>
        <w:tc>
          <w:tcPr>
            <w:tcW w:w="663" w:type="dxa"/>
          </w:tcPr>
          <w:p w14:paraId="31C38E51" w14:textId="77777777" w:rsidR="00105CF5" w:rsidRPr="00297D5B" w:rsidRDefault="00105CF5" w:rsidP="00102E35">
            <w:pPr>
              <w:rPr>
                <w:sz w:val="16"/>
                <w:szCs w:val="16"/>
              </w:rPr>
            </w:pPr>
            <w:r w:rsidRPr="00297D5B">
              <w:rPr>
                <w:sz w:val="16"/>
                <w:szCs w:val="16"/>
              </w:rPr>
              <w:t>-</w:t>
            </w:r>
          </w:p>
        </w:tc>
        <w:tc>
          <w:tcPr>
            <w:tcW w:w="663" w:type="dxa"/>
          </w:tcPr>
          <w:p w14:paraId="36377ECF" w14:textId="77777777" w:rsidR="00105CF5" w:rsidRPr="00297D5B" w:rsidRDefault="00105CF5" w:rsidP="00102E35">
            <w:pPr>
              <w:rPr>
                <w:sz w:val="16"/>
                <w:szCs w:val="16"/>
              </w:rPr>
            </w:pPr>
            <w:r w:rsidRPr="00297D5B">
              <w:rPr>
                <w:sz w:val="16"/>
                <w:szCs w:val="16"/>
              </w:rPr>
              <w:t>-</w:t>
            </w:r>
          </w:p>
        </w:tc>
        <w:tc>
          <w:tcPr>
            <w:tcW w:w="843" w:type="dxa"/>
          </w:tcPr>
          <w:p w14:paraId="0A08ACAF" w14:textId="77777777" w:rsidR="00105CF5" w:rsidRPr="00297D5B" w:rsidRDefault="00105CF5" w:rsidP="00102E35">
            <w:pPr>
              <w:rPr>
                <w:sz w:val="16"/>
                <w:szCs w:val="16"/>
              </w:rPr>
            </w:pPr>
            <w:r w:rsidRPr="00297D5B">
              <w:rPr>
                <w:sz w:val="16"/>
                <w:szCs w:val="16"/>
              </w:rPr>
              <w:t>300</w:t>
            </w:r>
          </w:p>
        </w:tc>
      </w:tr>
      <w:tr w:rsidR="00105CF5" w14:paraId="401DF0CF" w14:textId="77777777" w:rsidTr="00102E35">
        <w:trPr>
          <w:gridAfter w:val="1"/>
          <w:wAfter w:w="8" w:type="dxa"/>
        </w:trPr>
        <w:tc>
          <w:tcPr>
            <w:tcW w:w="1345" w:type="dxa"/>
          </w:tcPr>
          <w:p w14:paraId="5CFAB492" w14:textId="77777777" w:rsidR="00105CF5" w:rsidRPr="00297D5B" w:rsidRDefault="00105CF5" w:rsidP="00102E35">
            <w:pPr>
              <w:rPr>
                <w:b/>
                <w:bCs/>
                <w:sz w:val="16"/>
                <w:szCs w:val="16"/>
              </w:rPr>
            </w:pPr>
          </w:p>
        </w:tc>
        <w:tc>
          <w:tcPr>
            <w:tcW w:w="663" w:type="dxa"/>
          </w:tcPr>
          <w:p w14:paraId="18EE397B" w14:textId="77777777" w:rsidR="00105CF5" w:rsidRPr="00297D5B" w:rsidRDefault="00105CF5" w:rsidP="00102E35">
            <w:pPr>
              <w:rPr>
                <w:b/>
                <w:bCs/>
                <w:sz w:val="16"/>
                <w:szCs w:val="16"/>
              </w:rPr>
            </w:pPr>
          </w:p>
        </w:tc>
        <w:tc>
          <w:tcPr>
            <w:tcW w:w="663" w:type="dxa"/>
          </w:tcPr>
          <w:p w14:paraId="061FE181" w14:textId="77777777" w:rsidR="00105CF5" w:rsidRPr="00297D5B" w:rsidRDefault="00105CF5" w:rsidP="00102E35">
            <w:pPr>
              <w:rPr>
                <w:b/>
                <w:bCs/>
                <w:sz w:val="16"/>
                <w:szCs w:val="16"/>
              </w:rPr>
            </w:pPr>
          </w:p>
        </w:tc>
        <w:tc>
          <w:tcPr>
            <w:tcW w:w="663" w:type="dxa"/>
          </w:tcPr>
          <w:p w14:paraId="101ABFB9" w14:textId="77777777" w:rsidR="00105CF5" w:rsidRPr="00297D5B" w:rsidRDefault="00105CF5" w:rsidP="00102E35">
            <w:pPr>
              <w:rPr>
                <w:b/>
                <w:bCs/>
                <w:sz w:val="16"/>
                <w:szCs w:val="16"/>
              </w:rPr>
            </w:pPr>
          </w:p>
        </w:tc>
        <w:tc>
          <w:tcPr>
            <w:tcW w:w="663" w:type="dxa"/>
          </w:tcPr>
          <w:p w14:paraId="6D39D5F9" w14:textId="77777777" w:rsidR="00105CF5" w:rsidRPr="00297D5B" w:rsidRDefault="00105CF5" w:rsidP="00102E35">
            <w:pPr>
              <w:rPr>
                <w:b/>
                <w:bCs/>
                <w:sz w:val="16"/>
                <w:szCs w:val="16"/>
              </w:rPr>
            </w:pPr>
          </w:p>
        </w:tc>
        <w:tc>
          <w:tcPr>
            <w:tcW w:w="663" w:type="dxa"/>
          </w:tcPr>
          <w:p w14:paraId="5ED2B362" w14:textId="77777777" w:rsidR="00105CF5" w:rsidRPr="00297D5B" w:rsidRDefault="00105CF5" w:rsidP="00102E35">
            <w:pPr>
              <w:rPr>
                <w:b/>
                <w:bCs/>
                <w:sz w:val="16"/>
                <w:szCs w:val="16"/>
              </w:rPr>
            </w:pPr>
          </w:p>
        </w:tc>
        <w:tc>
          <w:tcPr>
            <w:tcW w:w="663" w:type="dxa"/>
          </w:tcPr>
          <w:p w14:paraId="54388F3E" w14:textId="77777777" w:rsidR="00105CF5" w:rsidRPr="00297D5B" w:rsidRDefault="00105CF5" w:rsidP="00102E35">
            <w:pPr>
              <w:rPr>
                <w:b/>
                <w:bCs/>
                <w:sz w:val="16"/>
                <w:szCs w:val="16"/>
              </w:rPr>
            </w:pPr>
          </w:p>
        </w:tc>
        <w:tc>
          <w:tcPr>
            <w:tcW w:w="663" w:type="dxa"/>
          </w:tcPr>
          <w:p w14:paraId="18DC12CB" w14:textId="77777777" w:rsidR="00105CF5" w:rsidRPr="00297D5B" w:rsidRDefault="00105CF5" w:rsidP="00102E35">
            <w:pPr>
              <w:rPr>
                <w:b/>
                <w:bCs/>
                <w:sz w:val="16"/>
                <w:szCs w:val="16"/>
              </w:rPr>
            </w:pPr>
          </w:p>
        </w:tc>
        <w:tc>
          <w:tcPr>
            <w:tcW w:w="995" w:type="dxa"/>
          </w:tcPr>
          <w:p w14:paraId="4DC9C458" w14:textId="77777777" w:rsidR="00105CF5" w:rsidRPr="00297D5B" w:rsidRDefault="00105CF5" w:rsidP="00102E35">
            <w:pPr>
              <w:rPr>
                <w:b/>
                <w:bCs/>
                <w:sz w:val="16"/>
                <w:szCs w:val="16"/>
              </w:rPr>
            </w:pPr>
          </w:p>
        </w:tc>
        <w:tc>
          <w:tcPr>
            <w:tcW w:w="663" w:type="dxa"/>
          </w:tcPr>
          <w:p w14:paraId="507E5290" w14:textId="77777777" w:rsidR="00105CF5" w:rsidRPr="00297D5B" w:rsidRDefault="00105CF5" w:rsidP="00102E35">
            <w:pPr>
              <w:rPr>
                <w:b/>
                <w:bCs/>
                <w:sz w:val="16"/>
                <w:szCs w:val="16"/>
              </w:rPr>
            </w:pPr>
          </w:p>
        </w:tc>
        <w:tc>
          <w:tcPr>
            <w:tcW w:w="663" w:type="dxa"/>
          </w:tcPr>
          <w:p w14:paraId="19323C0D" w14:textId="77777777" w:rsidR="00105CF5" w:rsidRPr="00297D5B" w:rsidRDefault="00105CF5" w:rsidP="00102E35">
            <w:pPr>
              <w:rPr>
                <w:b/>
                <w:bCs/>
                <w:sz w:val="16"/>
                <w:szCs w:val="16"/>
              </w:rPr>
            </w:pPr>
          </w:p>
        </w:tc>
        <w:tc>
          <w:tcPr>
            <w:tcW w:w="843" w:type="dxa"/>
          </w:tcPr>
          <w:p w14:paraId="37367B1E" w14:textId="77777777" w:rsidR="00105CF5" w:rsidRPr="00297D5B" w:rsidRDefault="00105CF5" w:rsidP="00102E35">
            <w:pPr>
              <w:rPr>
                <w:b/>
                <w:bCs/>
                <w:sz w:val="16"/>
                <w:szCs w:val="16"/>
              </w:rPr>
            </w:pPr>
          </w:p>
        </w:tc>
      </w:tr>
      <w:tr w:rsidR="00105CF5" w14:paraId="71251AF6" w14:textId="77777777" w:rsidTr="00102E35">
        <w:trPr>
          <w:gridAfter w:val="1"/>
          <w:wAfter w:w="8" w:type="dxa"/>
        </w:trPr>
        <w:tc>
          <w:tcPr>
            <w:tcW w:w="1345" w:type="dxa"/>
          </w:tcPr>
          <w:p w14:paraId="57AC16E8" w14:textId="77777777" w:rsidR="00105CF5" w:rsidRPr="00297D5B" w:rsidRDefault="00105CF5" w:rsidP="00102E35">
            <w:pPr>
              <w:rPr>
                <w:b/>
                <w:bCs/>
                <w:sz w:val="16"/>
                <w:szCs w:val="16"/>
              </w:rPr>
            </w:pPr>
            <w:r w:rsidRPr="00297D5B">
              <w:rPr>
                <w:b/>
                <w:bCs/>
                <w:sz w:val="16"/>
                <w:szCs w:val="16"/>
              </w:rPr>
              <w:t xml:space="preserve">Total </w:t>
            </w:r>
          </w:p>
        </w:tc>
        <w:tc>
          <w:tcPr>
            <w:tcW w:w="663" w:type="dxa"/>
          </w:tcPr>
          <w:p w14:paraId="7FF796B9" w14:textId="77777777" w:rsidR="00105CF5" w:rsidRPr="00297D5B" w:rsidRDefault="00105CF5" w:rsidP="00102E35">
            <w:pPr>
              <w:rPr>
                <w:b/>
                <w:bCs/>
                <w:sz w:val="16"/>
                <w:szCs w:val="16"/>
              </w:rPr>
            </w:pPr>
            <w:r w:rsidRPr="00297D5B">
              <w:rPr>
                <w:b/>
                <w:bCs/>
                <w:sz w:val="16"/>
                <w:szCs w:val="16"/>
              </w:rPr>
              <w:t>8085</w:t>
            </w:r>
          </w:p>
        </w:tc>
        <w:tc>
          <w:tcPr>
            <w:tcW w:w="663" w:type="dxa"/>
          </w:tcPr>
          <w:p w14:paraId="585E2C3E" w14:textId="77777777" w:rsidR="00105CF5" w:rsidRPr="00297D5B" w:rsidRDefault="00105CF5" w:rsidP="00102E35">
            <w:pPr>
              <w:rPr>
                <w:b/>
                <w:bCs/>
                <w:sz w:val="16"/>
                <w:szCs w:val="16"/>
              </w:rPr>
            </w:pPr>
            <w:r w:rsidRPr="00297D5B">
              <w:rPr>
                <w:b/>
                <w:bCs/>
                <w:sz w:val="16"/>
                <w:szCs w:val="16"/>
              </w:rPr>
              <w:t>4919</w:t>
            </w:r>
          </w:p>
        </w:tc>
        <w:tc>
          <w:tcPr>
            <w:tcW w:w="663" w:type="dxa"/>
          </w:tcPr>
          <w:p w14:paraId="2FD43C3D" w14:textId="77777777" w:rsidR="00105CF5" w:rsidRPr="00297D5B" w:rsidRDefault="00105CF5" w:rsidP="00102E35">
            <w:pPr>
              <w:rPr>
                <w:b/>
                <w:bCs/>
                <w:sz w:val="16"/>
                <w:szCs w:val="16"/>
              </w:rPr>
            </w:pPr>
            <w:r w:rsidRPr="00297D5B">
              <w:rPr>
                <w:b/>
                <w:bCs/>
                <w:sz w:val="16"/>
                <w:szCs w:val="16"/>
              </w:rPr>
              <w:t>3886</w:t>
            </w:r>
          </w:p>
        </w:tc>
        <w:tc>
          <w:tcPr>
            <w:tcW w:w="663" w:type="dxa"/>
          </w:tcPr>
          <w:p w14:paraId="7C17B158" w14:textId="77777777" w:rsidR="00105CF5" w:rsidRPr="00297D5B" w:rsidRDefault="00105CF5" w:rsidP="00102E35">
            <w:pPr>
              <w:rPr>
                <w:b/>
                <w:bCs/>
                <w:sz w:val="16"/>
                <w:szCs w:val="16"/>
              </w:rPr>
            </w:pPr>
            <w:r w:rsidRPr="00297D5B">
              <w:rPr>
                <w:b/>
                <w:bCs/>
                <w:sz w:val="16"/>
                <w:szCs w:val="16"/>
              </w:rPr>
              <w:t>2260</w:t>
            </w:r>
          </w:p>
        </w:tc>
        <w:tc>
          <w:tcPr>
            <w:tcW w:w="663" w:type="dxa"/>
          </w:tcPr>
          <w:p w14:paraId="33FB7E39" w14:textId="77777777" w:rsidR="00105CF5" w:rsidRPr="00297D5B" w:rsidRDefault="00105CF5" w:rsidP="00102E35">
            <w:pPr>
              <w:rPr>
                <w:b/>
                <w:bCs/>
                <w:sz w:val="16"/>
                <w:szCs w:val="16"/>
              </w:rPr>
            </w:pPr>
            <w:r w:rsidRPr="00297D5B">
              <w:rPr>
                <w:b/>
                <w:bCs/>
                <w:sz w:val="16"/>
                <w:szCs w:val="16"/>
              </w:rPr>
              <w:t>7805</w:t>
            </w:r>
          </w:p>
        </w:tc>
        <w:tc>
          <w:tcPr>
            <w:tcW w:w="663" w:type="dxa"/>
          </w:tcPr>
          <w:p w14:paraId="522610EB" w14:textId="77777777" w:rsidR="00105CF5" w:rsidRPr="00297D5B" w:rsidRDefault="00105CF5" w:rsidP="00102E35">
            <w:pPr>
              <w:rPr>
                <w:b/>
                <w:bCs/>
                <w:sz w:val="16"/>
                <w:szCs w:val="16"/>
              </w:rPr>
            </w:pPr>
            <w:r w:rsidRPr="00297D5B">
              <w:rPr>
                <w:b/>
                <w:bCs/>
                <w:sz w:val="16"/>
                <w:szCs w:val="16"/>
              </w:rPr>
              <w:t>3398</w:t>
            </w:r>
          </w:p>
        </w:tc>
        <w:tc>
          <w:tcPr>
            <w:tcW w:w="663" w:type="dxa"/>
          </w:tcPr>
          <w:p w14:paraId="1963FAC3" w14:textId="77777777" w:rsidR="00105CF5" w:rsidRPr="00297D5B" w:rsidRDefault="00105CF5" w:rsidP="00102E35">
            <w:pPr>
              <w:rPr>
                <w:b/>
                <w:bCs/>
                <w:sz w:val="16"/>
                <w:szCs w:val="16"/>
              </w:rPr>
            </w:pPr>
            <w:r w:rsidRPr="00297D5B">
              <w:rPr>
                <w:b/>
                <w:bCs/>
                <w:sz w:val="16"/>
                <w:szCs w:val="16"/>
              </w:rPr>
              <w:t>1710</w:t>
            </w:r>
          </w:p>
        </w:tc>
        <w:tc>
          <w:tcPr>
            <w:tcW w:w="995" w:type="dxa"/>
          </w:tcPr>
          <w:p w14:paraId="2B97DA31" w14:textId="77777777" w:rsidR="00105CF5" w:rsidRPr="00297D5B" w:rsidRDefault="00105CF5" w:rsidP="00102E35">
            <w:pPr>
              <w:rPr>
                <w:b/>
                <w:bCs/>
                <w:sz w:val="16"/>
                <w:szCs w:val="16"/>
              </w:rPr>
            </w:pPr>
            <w:r w:rsidRPr="00297D5B">
              <w:rPr>
                <w:b/>
                <w:bCs/>
                <w:sz w:val="16"/>
                <w:szCs w:val="16"/>
              </w:rPr>
              <w:t>2458</w:t>
            </w:r>
          </w:p>
        </w:tc>
        <w:tc>
          <w:tcPr>
            <w:tcW w:w="663" w:type="dxa"/>
          </w:tcPr>
          <w:p w14:paraId="7B9A4AFC" w14:textId="77777777" w:rsidR="00105CF5" w:rsidRPr="00297D5B" w:rsidRDefault="00105CF5" w:rsidP="00102E35">
            <w:pPr>
              <w:rPr>
                <w:b/>
                <w:bCs/>
                <w:sz w:val="16"/>
                <w:szCs w:val="16"/>
              </w:rPr>
            </w:pPr>
            <w:r w:rsidRPr="00297D5B">
              <w:rPr>
                <w:b/>
                <w:bCs/>
                <w:sz w:val="16"/>
                <w:szCs w:val="16"/>
              </w:rPr>
              <w:t>2514</w:t>
            </w:r>
          </w:p>
        </w:tc>
        <w:tc>
          <w:tcPr>
            <w:tcW w:w="663" w:type="dxa"/>
          </w:tcPr>
          <w:p w14:paraId="693BA6CC" w14:textId="77777777" w:rsidR="00105CF5" w:rsidRPr="00297D5B" w:rsidRDefault="00105CF5" w:rsidP="00102E35">
            <w:pPr>
              <w:rPr>
                <w:b/>
                <w:bCs/>
                <w:sz w:val="16"/>
                <w:szCs w:val="16"/>
              </w:rPr>
            </w:pPr>
            <w:r w:rsidRPr="00297D5B">
              <w:rPr>
                <w:b/>
                <w:bCs/>
                <w:sz w:val="16"/>
                <w:szCs w:val="16"/>
              </w:rPr>
              <w:t>3540</w:t>
            </w:r>
          </w:p>
        </w:tc>
        <w:tc>
          <w:tcPr>
            <w:tcW w:w="843" w:type="dxa"/>
          </w:tcPr>
          <w:p w14:paraId="307AC6B0" w14:textId="77777777" w:rsidR="00105CF5" w:rsidRPr="00297D5B" w:rsidRDefault="00105CF5" w:rsidP="00102E35">
            <w:pPr>
              <w:rPr>
                <w:b/>
                <w:bCs/>
                <w:sz w:val="16"/>
                <w:szCs w:val="16"/>
              </w:rPr>
            </w:pPr>
            <w:r w:rsidRPr="00297D5B">
              <w:rPr>
                <w:b/>
                <w:bCs/>
                <w:sz w:val="16"/>
                <w:szCs w:val="16"/>
              </w:rPr>
              <w:t xml:space="preserve">40575 </w:t>
            </w:r>
          </w:p>
        </w:tc>
      </w:tr>
    </w:tbl>
    <w:p w14:paraId="6F3B4C0B" w14:textId="77777777" w:rsidR="00105CF5" w:rsidRDefault="00105CF5" w:rsidP="006431CA">
      <w:pPr>
        <w:pStyle w:val="ListParagraph"/>
        <w:ind w:left="360"/>
        <w:jc w:val="both"/>
      </w:pPr>
    </w:p>
    <w:p w14:paraId="02EE96DB" w14:textId="77777777" w:rsidR="001F728F" w:rsidRDefault="001F728F" w:rsidP="001F728F">
      <w:pPr>
        <w:jc w:val="both"/>
        <w:rPr>
          <w:b/>
          <w:bCs/>
        </w:rPr>
      </w:pPr>
    </w:p>
    <w:p w14:paraId="658F603E" w14:textId="77777777" w:rsidR="00D312F0" w:rsidRDefault="00D312F0" w:rsidP="00D312F0">
      <w:pPr>
        <w:jc w:val="both"/>
      </w:pPr>
    </w:p>
    <w:p w14:paraId="7643F191" w14:textId="77777777" w:rsidR="00C377E9" w:rsidRDefault="00C377E9" w:rsidP="00C377E9">
      <w:pPr>
        <w:ind w:left="270"/>
        <w:rPr>
          <w:b/>
          <w:bCs/>
        </w:rPr>
      </w:pPr>
      <w:r>
        <w:rPr>
          <w:b/>
          <w:bCs/>
        </w:rPr>
        <w:lastRenderedPageBreak/>
        <w:t xml:space="preserve">NZE </w:t>
      </w:r>
      <w:r w:rsidRPr="00C30980">
        <w:rPr>
          <w:b/>
          <w:bCs/>
        </w:rPr>
        <w:t>2060</w:t>
      </w:r>
      <w:r>
        <w:rPr>
          <w:b/>
          <w:bCs/>
        </w:rPr>
        <w:t xml:space="preserve"> Commitment Plan</w:t>
      </w:r>
      <w:r w:rsidRPr="00C30980">
        <w:rPr>
          <w:b/>
          <w:bCs/>
        </w:rPr>
        <w:t xml:space="preserve">: </w:t>
      </w:r>
    </w:p>
    <w:p w14:paraId="27974F5F" w14:textId="77777777" w:rsidR="00C377E9" w:rsidRPr="00FA794F" w:rsidRDefault="00C377E9" w:rsidP="00C377E9">
      <w:pPr>
        <w:pStyle w:val="ListParagraph"/>
        <w:numPr>
          <w:ilvl w:val="0"/>
          <w:numId w:val="40"/>
        </w:numPr>
        <w:jc w:val="both"/>
      </w:pPr>
      <w:r w:rsidRPr="00FA794F">
        <w:t xml:space="preserve">NRE Mix 100% with total capacity 708 GW: </w:t>
      </w:r>
    </w:p>
    <w:p w14:paraId="72CCC78D" w14:textId="77777777" w:rsidR="00C377E9" w:rsidRPr="00FA794F" w:rsidRDefault="00C377E9" w:rsidP="00C377E9">
      <w:pPr>
        <w:pStyle w:val="ListParagraph"/>
        <w:numPr>
          <w:ilvl w:val="1"/>
          <w:numId w:val="40"/>
        </w:numPr>
        <w:jc w:val="both"/>
      </w:pPr>
      <w:r w:rsidRPr="00FA794F">
        <w:t xml:space="preserve">Solar 421 GW, </w:t>
      </w:r>
    </w:p>
    <w:p w14:paraId="35105679" w14:textId="77777777" w:rsidR="00C377E9" w:rsidRPr="00FA794F" w:rsidRDefault="00C377E9" w:rsidP="00C377E9">
      <w:pPr>
        <w:pStyle w:val="ListParagraph"/>
        <w:numPr>
          <w:ilvl w:val="1"/>
          <w:numId w:val="40"/>
        </w:numPr>
        <w:jc w:val="both"/>
      </w:pPr>
      <w:r w:rsidRPr="00FA794F">
        <w:t xml:space="preserve">Wind 94 GW, </w:t>
      </w:r>
    </w:p>
    <w:p w14:paraId="4ED22950" w14:textId="77777777" w:rsidR="00C377E9" w:rsidRPr="00FA794F" w:rsidRDefault="00C377E9" w:rsidP="00C377E9">
      <w:pPr>
        <w:pStyle w:val="ListParagraph"/>
        <w:numPr>
          <w:ilvl w:val="1"/>
          <w:numId w:val="40"/>
        </w:numPr>
        <w:jc w:val="both"/>
      </w:pPr>
      <w:r w:rsidRPr="00FA794F">
        <w:t xml:space="preserve">Hydro 72 GW, </w:t>
      </w:r>
    </w:p>
    <w:p w14:paraId="6F87B53B" w14:textId="77777777" w:rsidR="00C377E9" w:rsidRPr="00FA794F" w:rsidRDefault="00C377E9" w:rsidP="00C377E9">
      <w:pPr>
        <w:pStyle w:val="ListParagraph"/>
        <w:numPr>
          <w:ilvl w:val="1"/>
          <w:numId w:val="40"/>
        </w:numPr>
        <w:jc w:val="both"/>
      </w:pPr>
      <w:r w:rsidRPr="00FA794F">
        <w:t xml:space="preserve">Bioenergy 60 GW, </w:t>
      </w:r>
    </w:p>
    <w:p w14:paraId="44408A1A" w14:textId="77777777" w:rsidR="00C377E9" w:rsidRPr="00FA794F" w:rsidRDefault="00C377E9" w:rsidP="00C377E9">
      <w:pPr>
        <w:pStyle w:val="ListParagraph"/>
        <w:numPr>
          <w:ilvl w:val="1"/>
          <w:numId w:val="40"/>
        </w:numPr>
        <w:jc w:val="both"/>
      </w:pPr>
      <w:r w:rsidRPr="00FA794F">
        <w:t xml:space="preserve">Nuclear 31 GW, </w:t>
      </w:r>
    </w:p>
    <w:p w14:paraId="7AFED00C" w14:textId="77777777" w:rsidR="00C377E9" w:rsidRPr="00FA794F" w:rsidRDefault="00C377E9" w:rsidP="00C377E9">
      <w:pPr>
        <w:pStyle w:val="ListParagraph"/>
        <w:numPr>
          <w:ilvl w:val="1"/>
          <w:numId w:val="40"/>
        </w:numPr>
        <w:jc w:val="both"/>
      </w:pPr>
      <w:r w:rsidRPr="00FA794F">
        <w:t xml:space="preserve">Geothermal 22 GW, </w:t>
      </w:r>
    </w:p>
    <w:p w14:paraId="1C805CF0" w14:textId="77777777" w:rsidR="00C377E9" w:rsidRPr="00FA794F" w:rsidRDefault="00C377E9" w:rsidP="00C377E9">
      <w:pPr>
        <w:pStyle w:val="ListParagraph"/>
        <w:numPr>
          <w:ilvl w:val="1"/>
          <w:numId w:val="40"/>
        </w:numPr>
        <w:jc w:val="both"/>
      </w:pPr>
      <w:r w:rsidRPr="00FA794F">
        <w:t xml:space="preserve">Tidal/Ocean 8 GW. </w:t>
      </w:r>
    </w:p>
    <w:p w14:paraId="037A3157" w14:textId="77777777" w:rsidR="00C377E9" w:rsidRPr="00FA794F" w:rsidRDefault="00C377E9" w:rsidP="00C377E9">
      <w:pPr>
        <w:pStyle w:val="ListParagraph"/>
        <w:numPr>
          <w:ilvl w:val="1"/>
          <w:numId w:val="40"/>
        </w:numPr>
        <w:jc w:val="both"/>
      </w:pPr>
      <w:proofErr w:type="gramStart"/>
      <w:r w:rsidRPr="00FA794F">
        <w:t>Plus</w:t>
      </w:r>
      <w:proofErr w:type="gramEnd"/>
      <w:r w:rsidRPr="00FA794F">
        <w:t xml:space="preserve"> </w:t>
      </w:r>
      <w:r w:rsidRPr="004D056A">
        <w:rPr>
          <w:i/>
          <w:iCs/>
        </w:rPr>
        <w:t xml:space="preserve">Pumped Storage </w:t>
      </w:r>
      <w:r w:rsidRPr="00FA794F">
        <w:t>4,2 GW and BESS 56 GW.</w:t>
      </w:r>
    </w:p>
    <w:p w14:paraId="01C39B65" w14:textId="77777777" w:rsidR="00C377E9" w:rsidRPr="00FA794F" w:rsidRDefault="00C377E9" w:rsidP="00C377E9">
      <w:pPr>
        <w:pStyle w:val="ListParagraph"/>
        <w:numPr>
          <w:ilvl w:val="0"/>
          <w:numId w:val="39"/>
        </w:numPr>
        <w:jc w:val="both"/>
      </w:pPr>
      <w:r w:rsidRPr="00FA794F">
        <w:t xml:space="preserve">Pumped storage from 2025 </w:t>
      </w:r>
    </w:p>
    <w:p w14:paraId="482D1B6D" w14:textId="77777777" w:rsidR="00C377E9" w:rsidRPr="00FA794F" w:rsidRDefault="00C377E9" w:rsidP="00C377E9">
      <w:pPr>
        <w:pStyle w:val="ListParagraph"/>
        <w:numPr>
          <w:ilvl w:val="0"/>
          <w:numId w:val="39"/>
        </w:numPr>
        <w:jc w:val="both"/>
      </w:pPr>
      <w:r w:rsidRPr="00FA794F">
        <w:t>Additional Coal PP is only for projects that are already under contract and construction. IPP’s Coal PP retired after the PPA ended. Combined Cycle PP retired after the age of 30 (remaining &lt; 1 GW, PLTU: 2057, PLTGU: 2056).</w:t>
      </w:r>
    </w:p>
    <w:p w14:paraId="0582051D" w14:textId="77777777" w:rsidR="00C377E9" w:rsidRPr="00FA794F" w:rsidRDefault="00C377E9" w:rsidP="00C377E9">
      <w:pPr>
        <w:pStyle w:val="ListParagraph"/>
        <w:numPr>
          <w:ilvl w:val="0"/>
          <w:numId w:val="39"/>
        </w:numPr>
        <w:jc w:val="both"/>
      </w:pPr>
      <w:r w:rsidRPr="00FA794F">
        <w:t>Additional generation after 2030 only from N</w:t>
      </w:r>
      <w:r>
        <w:t xml:space="preserve">ew and Renewable Energy. </w:t>
      </w:r>
    </w:p>
    <w:p w14:paraId="680ACBDA" w14:textId="77777777" w:rsidR="00C377E9" w:rsidRDefault="00C377E9" w:rsidP="00C377E9">
      <w:pPr>
        <w:pStyle w:val="ListParagraph"/>
        <w:ind w:left="360"/>
        <w:rPr>
          <w:b/>
          <w:bCs/>
        </w:rPr>
      </w:pPr>
    </w:p>
    <w:p w14:paraId="013B4B62" w14:textId="77777777" w:rsidR="00C377E9" w:rsidRDefault="00C377E9" w:rsidP="00C377E9">
      <w:pPr>
        <w:pStyle w:val="ListParagraph"/>
        <w:numPr>
          <w:ilvl w:val="0"/>
          <w:numId w:val="28"/>
        </w:numPr>
        <w:ind w:left="360" w:hanging="360"/>
        <w:rPr>
          <w:b/>
          <w:bCs/>
        </w:rPr>
      </w:pPr>
      <w:r w:rsidRPr="006A34E9">
        <w:rPr>
          <w:b/>
          <w:bCs/>
        </w:rPr>
        <w:t>Policies on using CO2 reduction technologies for conventional power plants (ammonia, H2)</w:t>
      </w:r>
    </w:p>
    <w:p w14:paraId="5AC79244" w14:textId="77777777" w:rsidR="00C377E9" w:rsidRDefault="00C377E9" w:rsidP="00C377E9">
      <w:pPr>
        <w:pStyle w:val="ListParagraph"/>
        <w:numPr>
          <w:ilvl w:val="0"/>
          <w:numId w:val="39"/>
        </w:numPr>
        <w:jc w:val="both"/>
      </w:pPr>
      <w:r w:rsidRPr="00C768DF">
        <w:t>2041, Green Hydrogen to replace natural gas for high temperature heating process</w:t>
      </w:r>
    </w:p>
    <w:p w14:paraId="3543263A" w14:textId="77777777" w:rsidR="00C377E9" w:rsidRDefault="00C377E9" w:rsidP="00C377E9">
      <w:pPr>
        <w:pStyle w:val="ListParagraph"/>
        <w:numPr>
          <w:ilvl w:val="0"/>
          <w:numId w:val="39"/>
        </w:numPr>
        <w:jc w:val="both"/>
        <w:rPr>
          <w:b/>
          <w:bCs/>
        </w:rPr>
      </w:pPr>
      <w:r w:rsidRPr="004D3E11">
        <w:t xml:space="preserve">Prioritizing the co-firing of biomass (as the emission is not going to be counted as power generation emission, </w:t>
      </w:r>
      <w:proofErr w:type="gramStart"/>
      <w:r w:rsidRPr="004D3E11">
        <w:t>but yet</w:t>
      </w:r>
      <w:proofErr w:type="gramEnd"/>
      <w:r w:rsidRPr="004D3E11">
        <w:t xml:space="preserve"> it will be counted as FOLU sector emission, based on IPPC guidelines)</w:t>
      </w:r>
      <w:r w:rsidRPr="00661282">
        <w:rPr>
          <w:b/>
          <w:bCs/>
        </w:rPr>
        <w:t xml:space="preserve"> </w:t>
      </w:r>
    </w:p>
    <w:p w14:paraId="6C1E571C" w14:textId="77777777" w:rsidR="00C377E9" w:rsidRPr="00F70133" w:rsidRDefault="00C377E9" w:rsidP="00C377E9">
      <w:pPr>
        <w:pStyle w:val="ListParagraph"/>
        <w:jc w:val="both"/>
        <w:rPr>
          <w:b/>
          <w:bCs/>
        </w:rPr>
      </w:pPr>
    </w:p>
    <w:p w14:paraId="6300B76B" w14:textId="77777777" w:rsidR="00C377E9" w:rsidRDefault="00C377E9" w:rsidP="00C377E9">
      <w:pPr>
        <w:pStyle w:val="ListParagraph"/>
        <w:numPr>
          <w:ilvl w:val="0"/>
          <w:numId w:val="28"/>
        </w:numPr>
        <w:ind w:left="360" w:hanging="360"/>
        <w:rPr>
          <w:b/>
          <w:bCs/>
        </w:rPr>
      </w:pPr>
      <w:r w:rsidRPr="006A34E9">
        <w:rPr>
          <w:b/>
          <w:bCs/>
        </w:rPr>
        <w:t>Specific emission targets for the power sector?</w:t>
      </w:r>
    </w:p>
    <w:p w14:paraId="2D897397" w14:textId="77777777" w:rsidR="00C377E9" w:rsidRPr="00297D5B" w:rsidRDefault="00C377E9" w:rsidP="00C377E9">
      <w:pPr>
        <w:pStyle w:val="ListParagraph"/>
        <w:numPr>
          <w:ilvl w:val="0"/>
          <w:numId w:val="41"/>
        </w:numPr>
      </w:pPr>
      <w:r w:rsidRPr="00297D5B">
        <w:t xml:space="preserve">In 2030, it </w:t>
      </w:r>
      <w:proofErr w:type="gramStart"/>
      <w:r w:rsidRPr="00297D5B">
        <w:t>targeted  29</w:t>
      </w:r>
      <w:proofErr w:type="gramEnd"/>
      <w:r w:rsidRPr="00297D5B">
        <w:t xml:space="preserve">% GHG emission reduction from BaU or 41% with International support </w:t>
      </w:r>
    </w:p>
    <w:p w14:paraId="0D243B08" w14:textId="77777777" w:rsidR="00C377E9" w:rsidRPr="00297D5B" w:rsidRDefault="00C377E9" w:rsidP="00C377E9">
      <w:pPr>
        <w:pStyle w:val="ListParagraph"/>
        <w:numPr>
          <w:ilvl w:val="0"/>
          <w:numId w:val="41"/>
        </w:numPr>
      </w:pPr>
      <w:r w:rsidRPr="00297D5B">
        <w:t xml:space="preserve">Peak emission shall be between 2035-2045 </w:t>
      </w:r>
    </w:p>
    <w:p w14:paraId="41F946D9" w14:textId="77777777" w:rsidR="00C377E9" w:rsidRPr="00297D5B" w:rsidRDefault="00C377E9" w:rsidP="00C377E9">
      <w:pPr>
        <w:pStyle w:val="ListParagraph"/>
        <w:numPr>
          <w:ilvl w:val="0"/>
          <w:numId w:val="41"/>
        </w:numPr>
      </w:pPr>
      <w:r w:rsidRPr="00297D5B">
        <w:t xml:space="preserve">BaU, emission peak </w:t>
      </w:r>
      <w:proofErr w:type="gramStart"/>
      <w:r w:rsidRPr="00297D5B">
        <w:t>at</w:t>
      </w:r>
      <w:proofErr w:type="gramEnd"/>
      <w:r w:rsidRPr="00297D5B">
        <w:t xml:space="preserve"> 2060, 642 million ton CO2 </w:t>
      </w:r>
    </w:p>
    <w:p w14:paraId="746304C5" w14:textId="77777777" w:rsidR="00D312F0" w:rsidRDefault="00D312F0" w:rsidP="00D312F0">
      <w:pPr>
        <w:jc w:val="both"/>
      </w:pPr>
    </w:p>
    <w:p w14:paraId="4ADB18C2" w14:textId="53A3373A" w:rsidR="00E82881" w:rsidRPr="00FA63E2" w:rsidRDefault="00E05949" w:rsidP="00982676">
      <w:pPr>
        <w:jc w:val="both"/>
      </w:pPr>
      <w:r>
        <w:tab/>
      </w:r>
      <w:r>
        <w:tab/>
      </w:r>
    </w:p>
    <w:sectPr w:rsidR="00E82881" w:rsidRPr="00FA63E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8D992" w14:textId="77777777" w:rsidR="00BB440B" w:rsidRDefault="00BB440B" w:rsidP="001F728F">
      <w:pPr>
        <w:spacing w:after="0" w:line="240" w:lineRule="auto"/>
      </w:pPr>
      <w:r>
        <w:separator/>
      </w:r>
    </w:p>
  </w:endnote>
  <w:endnote w:type="continuationSeparator" w:id="0">
    <w:p w14:paraId="70006F04" w14:textId="77777777" w:rsidR="00BB440B" w:rsidRDefault="00BB440B" w:rsidP="001F728F">
      <w:pPr>
        <w:spacing w:after="0" w:line="240" w:lineRule="auto"/>
      </w:pPr>
      <w:r>
        <w:continuationSeparator/>
      </w:r>
    </w:p>
  </w:endnote>
  <w:endnote w:type="continuationNotice" w:id="1">
    <w:p w14:paraId="02F7CA2B" w14:textId="77777777" w:rsidR="00BB440B" w:rsidRDefault="00BB44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21B79" w14:textId="77777777" w:rsidR="00BB440B" w:rsidRDefault="00BB440B" w:rsidP="001F728F">
      <w:pPr>
        <w:spacing w:after="0" w:line="240" w:lineRule="auto"/>
      </w:pPr>
      <w:r>
        <w:separator/>
      </w:r>
    </w:p>
  </w:footnote>
  <w:footnote w:type="continuationSeparator" w:id="0">
    <w:p w14:paraId="7E81ABBE" w14:textId="77777777" w:rsidR="00BB440B" w:rsidRDefault="00BB440B" w:rsidP="001F728F">
      <w:pPr>
        <w:spacing w:after="0" w:line="240" w:lineRule="auto"/>
      </w:pPr>
      <w:r>
        <w:continuationSeparator/>
      </w:r>
    </w:p>
  </w:footnote>
  <w:footnote w:type="continuationNotice" w:id="1">
    <w:p w14:paraId="45C5F3D5" w14:textId="77777777" w:rsidR="00BB440B" w:rsidRDefault="00BB440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18750"/>
    <w:multiLevelType w:val="hybridMultilevel"/>
    <w:tmpl w:val="ADC28C72"/>
    <w:lvl w:ilvl="0" w:tplc="7A0CB3AE">
      <w:start w:val="1"/>
      <w:numFmt w:val="bullet"/>
      <w:lvlText w:val=""/>
      <w:lvlJc w:val="left"/>
      <w:pPr>
        <w:ind w:left="420" w:hanging="420"/>
      </w:pPr>
      <w:rPr>
        <w:rFonts w:ascii="Symbol" w:hAnsi="Symbol" w:hint="default"/>
      </w:rPr>
    </w:lvl>
    <w:lvl w:ilvl="1" w:tplc="C7B2AA24">
      <w:start w:val="1"/>
      <w:numFmt w:val="bullet"/>
      <w:lvlText w:val="o"/>
      <w:lvlJc w:val="left"/>
      <w:pPr>
        <w:ind w:left="840" w:hanging="420"/>
      </w:pPr>
      <w:rPr>
        <w:rFonts w:ascii="Courier New" w:hAnsi="Courier New" w:hint="default"/>
      </w:rPr>
    </w:lvl>
    <w:lvl w:ilvl="2" w:tplc="B3E6366C">
      <w:start w:val="1"/>
      <w:numFmt w:val="bullet"/>
      <w:lvlText w:val=""/>
      <w:lvlJc w:val="left"/>
      <w:pPr>
        <w:ind w:left="1260" w:hanging="420"/>
      </w:pPr>
      <w:rPr>
        <w:rFonts w:ascii="Wingdings" w:hAnsi="Wingdings" w:hint="default"/>
      </w:rPr>
    </w:lvl>
    <w:lvl w:ilvl="3" w:tplc="5B3A1AE0">
      <w:start w:val="1"/>
      <w:numFmt w:val="bullet"/>
      <w:lvlText w:val=""/>
      <w:lvlJc w:val="left"/>
      <w:pPr>
        <w:ind w:left="1680" w:hanging="420"/>
      </w:pPr>
      <w:rPr>
        <w:rFonts w:ascii="Symbol" w:hAnsi="Symbol" w:hint="default"/>
      </w:rPr>
    </w:lvl>
    <w:lvl w:ilvl="4" w:tplc="8D14D852">
      <w:start w:val="1"/>
      <w:numFmt w:val="bullet"/>
      <w:lvlText w:val="o"/>
      <w:lvlJc w:val="left"/>
      <w:pPr>
        <w:ind w:left="2100" w:hanging="420"/>
      </w:pPr>
      <w:rPr>
        <w:rFonts w:ascii="Courier New" w:hAnsi="Courier New" w:hint="default"/>
      </w:rPr>
    </w:lvl>
    <w:lvl w:ilvl="5" w:tplc="395E1986">
      <w:start w:val="1"/>
      <w:numFmt w:val="bullet"/>
      <w:lvlText w:val=""/>
      <w:lvlJc w:val="left"/>
      <w:pPr>
        <w:ind w:left="2520" w:hanging="420"/>
      </w:pPr>
      <w:rPr>
        <w:rFonts w:ascii="Wingdings" w:hAnsi="Wingdings" w:hint="default"/>
      </w:rPr>
    </w:lvl>
    <w:lvl w:ilvl="6" w:tplc="995619CC">
      <w:start w:val="1"/>
      <w:numFmt w:val="bullet"/>
      <w:lvlText w:val=""/>
      <w:lvlJc w:val="left"/>
      <w:pPr>
        <w:ind w:left="2940" w:hanging="420"/>
      </w:pPr>
      <w:rPr>
        <w:rFonts w:ascii="Symbol" w:hAnsi="Symbol" w:hint="default"/>
      </w:rPr>
    </w:lvl>
    <w:lvl w:ilvl="7" w:tplc="E9B8E062">
      <w:start w:val="1"/>
      <w:numFmt w:val="bullet"/>
      <w:lvlText w:val="o"/>
      <w:lvlJc w:val="left"/>
      <w:pPr>
        <w:ind w:left="3360" w:hanging="420"/>
      </w:pPr>
      <w:rPr>
        <w:rFonts w:ascii="Courier New" w:hAnsi="Courier New" w:hint="default"/>
      </w:rPr>
    </w:lvl>
    <w:lvl w:ilvl="8" w:tplc="D33C3E9E">
      <w:start w:val="1"/>
      <w:numFmt w:val="bullet"/>
      <w:lvlText w:val=""/>
      <w:lvlJc w:val="left"/>
      <w:pPr>
        <w:ind w:left="3780" w:hanging="420"/>
      </w:pPr>
      <w:rPr>
        <w:rFonts w:ascii="Wingdings" w:hAnsi="Wingdings" w:hint="default"/>
      </w:rPr>
    </w:lvl>
  </w:abstractNum>
  <w:abstractNum w:abstractNumId="1" w15:restartNumberingAfterBreak="0">
    <w:nsid w:val="04211127"/>
    <w:multiLevelType w:val="hybridMultilevel"/>
    <w:tmpl w:val="37DEA410"/>
    <w:lvl w:ilvl="0" w:tplc="FFFFFFFF">
      <w:start w:val="1"/>
      <w:numFmt w:val="bullet"/>
      <w:lvlText w:val="·"/>
      <w:lvlJc w:val="left"/>
      <w:pPr>
        <w:ind w:left="420" w:hanging="420"/>
      </w:pPr>
      <w:rPr>
        <w:rFonts w:ascii="Symbol" w:hAnsi="Symbol" w:hint="default"/>
      </w:rPr>
    </w:lvl>
    <w:lvl w:ilvl="1" w:tplc="C55E5908">
      <w:numFmt w:val="bullet"/>
      <w:lvlText w:val="-"/>
      <w:lvlJc w:val="left"/>
      <w:pPr>
        <w:ind w:left="780" w:hanging="360"/>
      </w:pPr>
      <w:rPr>
        <w:rFonts w:ascii="Calibri" w:eastAsiaTheme="minorHAnsi" w:hAnsi="Calibri" w:cs="Calibri" w:hint="default"/>
        <w:b w:val="0"/>
        <w:color w:val="auto"/>
      </w:rPr>
    </w:lvl>
    <w:lvl w:ilvl="2" w:tplc="FFFFFFFF">
      <w:start w:val="1"/>
      <w:numFmt w:val="bullet"/>
      <w:lvlText w:val=""/>
      <w:lvlJc w:val="left"/>
      <w:pPr>
        <w:ind w:left="1260" w:hanging="420"/>
      </w:pPr>
      <w:rPr>
        <w:rFonts w:ascii="Wingdings" w:hAnsi="Wingdings" w:hint="default"/>
      </w:rPr>
    </w:lvl>
    <w:lvl w:ilvl="3" w:tplc="FFFFFFFF">
      <w:start w:val="1"/>
      <w:numFmt w:val="bullet"/>
      <w:lvlText w:val=""/>
      <w:lvlJc w:val="left"/>
      <w:pPr>
        <w:ind w:left="1680" w:hanging="420"/>
      </w:pPr>
      <w:rPr>
        <w:rFonts w:ascii="Symbol" w:hAnsi="Symbol" w:hint="default"/>
      </w:rPr>
    </w:lvl>
    <w:lvl w:ilvl="4" w:tplc="FFFFFFFF">
      <w:start w:val="1"/>
      <w:numFmt w:val="bullet"/>
      <w:lvlText w:val="o"/>
      <w:lvlJc w:val="left"/>
      <w:pPr>
        <w:ind w:left="2100" w:hanging="420"/>
      </w:pPr>
      <w:rPr>
        <w:rFonts w:ascii="Courier New" w:hAnsi="Courier New" w:hint="default"/>
      </w:rPr>
    </w:lvl>
    <w:lvl w:ilvl="5" w:tplc="FFFFFFFF">
      <w:start w:val="1"/>
      <w:numFmt w:val="bullet"/>
      <w:lvlText w:val=""/>
      <w:lvlJc w:val="left"/>
      <w:pPr>
        <w:ind w:left="2520" w:hanging="420"/>
      </w:pPr>
      <w:rPr>
        <w:rFonts w:ascii="Wingdings" w:hAnsi="Wingdings" w:hint="default"/>
      </w:rPr>
    </w:lvl>
    <w:lvl w:ilvl="6" w:tplc="FFFFFFFF">
      <w:start w:val="1"/>
      <w:numFmt w:val="bullet"/>
      <w:lvlText w:val=""/>
      <w:lvlJc w:val="left"/>
      <w:pPr>
        <w:ind w:left="2940" w:hanging="420"/>
      </w:pPr>
      <w:rPr>
        <w:rFonts w:ascii="Symbol" w:hAnsi="Symbol" w:hint="default"/>
      </w:rPr>
    </w:lvl>
    <w:lvl w:ilvl="7" w:tplc="FFFFFFFF">
      <w:start w:val="1"/>
      <w:numFmt w:val="bullet"/>
      <w:lvlText w:val="o"/>
      <w:lvlJc w:val="left"/>
      <w:pPr>
        <w:ind w:left="3360" w:hanging="420"/>
      </w:pPr>
      <w:rPr>
        <w:rFonts w:ascii="Courier New" w:hAnsi="Courier New" w:hint="default"/>
      </w:rPr>
    </w:lvl>
    <w:lvl w:ilvl="8" w:tplc="FFFFFFFF">
      <w:start w:val="1"/>
      <w:numFmt w:val="bullet"/>
      <w:lvlText w:val=""/>
      <w:lvlJc w:val="left"/>
      <w:pPr>
        <w:ind w:left="3780" w:hanging="420"/>
      </w:pPr>
      <w:rPr>
        <w:rFonts w:ascii="Wingdings" w:hAnsi="Wingdings" w:hint="default"/>
      </w:rPr>
    </w:lvl>
  </w:abstractNum>
  <w:abstractNum w:abstractNumId="2" w15:restartNumberingAfterBreak="0">
    <w:nsid w:val="0434747A"/>
    <w:multiLevelType w:val="hybridMultilevel"/>
    <w:tmpl w:val="93BC2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B234E"/>
    <w:multiLevelType w:val="hybridMultilevel"/>
    <w:tmpl w:val="1FA42A40"/>
    <w:lvl w:ilvl="0" w:tplc="C55E5908">
      <w:numFmt w:val="bullet"/>
      <w:lvlText w:val="-"/>
      <w:lvlJc w:val="left"/>
      <w:pPr>
        <w:ind w:left="780" w:hanging="360"/>
      </w:pPr>
      <w:rPr>
        <w:rFonts w:ascii="Calibri" w:eastAsiaTheme="minorHAnsi" w:hAnsi="Calibri" w:cs="Calibri" w:hint="default"/>
        <w:b w:val="0"/>
        <w:color w:val="auto"/>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0B113692"/>
    <w:multiLevelType w:val="multilevel"/>
    <w:tmpl w:val="68003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D955AF"/>
    <w:multiLevelType w:val="hybridMultilevel"/>
    <w:tmpl w:val="75384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DD14C5"/>
    <w:multiLevelType w:val="multilevel"/>
    <w:tmpl w:val="1F34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24589A"/>
    <w:multiLevelType w:val="hybridMultilevel"/>
    <w:tmpl w:val="8BA8551C"/>
    <w:lvl w:ilvl="0" w:tplc="8272F6F2">
      <w:start w:val="1"/>
      <w:numFmt w:val="bullet"/>
      <w:lvlText w:val="•"/>
      <w:lvlJc w:val="left"/>
      <w:pPr>
        <w:tabs>
          <w:tab w:val="num" w:pos="720"/>
        </w:tabs>
        <w:ind w:left="720" w:hanging="360"/>
      </w:pPr>
      <w:rPr>
        <w:rFonts w:ascii="Arial" w:hAnsi="Arial" w:hint="default"/>
      </w:rPr>
    </w:lvl>
    <w:lvl w:ilvl="1" w:tplc="23001936" w:tentative="1">
      <w:start w:val="1"/>
      <w:numFmt w:val="bullet"/>
      <w:lvlText w:val="•"/>
      <w:lvlJc w:val="left"/>
      <w:pPr>
        <w:tabs>
          <w:tab w:val="num" w:pos="1440"/>
        </w:tabs>
        <w:ind w:left="1440" w:hanging="360"/>
      </w:pPr>
      <w:rPr>
        <w:rFonts w:ascii="Arial" w:hAnsi="Arial" w:hint="default"/>
      </w:rPr>
    </w:lvl>
    <w:lvl w:ilvl="2" w:tplc="B0CCFC3E" w:tentative="1">
      <w:start w:val="1"/>
      <w:numFmt w:val="bullet"/>
      <w:lvlText w:val="•"/>
      <w:lvlJc w:val="left"/>
      <w:pPr>
        <w:tabs>
          <w:tab w:val="num" w:pos="2160"/>
        </w:tabs>
        <w:ind w:left="2160" w:hanging="360"/>
      </w:pPr>
      <w:rPr>
        <w:rFonts w:ascii="Arial" w:hAnsi="Arial" w:hint="default"/>
      </w:rPr>
    </w:lvl>
    <w:lvl w:ilvl="3" w:tplc="61CC2A02" w:tentative="1">
      <w:start w:val="1"/>
      <w:numFmt w:val="bullet"/>
      <w:lvlText w:val="•"/>
      <w:lvlJc w:val="left"/>
      <w:pPr>
        <w:tabs>
          <w:tab w:val="num" w:pos="2880"/>
        </w:tabs>
        <w:ind w:left="2880" w:hanging="360"/>
      </w:pPr>
      <w:rPr>
        <w:rFonts w:ascii="Arial" w:hAnsi="Arial" w:hint="default"/>
      </w:rPr>
    </w:lvl>
    <w:lvl w:ilvl="4" w:tplc="E06049EC" w:tentative="1">
      <w:start w:val="1"/>
      <w:numFmt w:val="bullet"/>
      <w:lvlText w:val="•"/>
      <w:lvlJc w:val="left"/>
      <w:pPr>
        <w:tabs>
          <w:tab w:val="num" w:pos="3600"/>
        </w:tabs>
        <w:ind w:left="3600" w:hanging="360"/>
      </w:pPr>
      <w:rPr>
        <w:rFonts w:ascii="Arial" w:hAnsi="Arial" w:hint="default"/>
      </w:rPr>
    </w:lvl>
    <w:lvl w:ilvl="5" w:tplc="69F43886" w:tentative="1">
      <w:start w:val="1"/>
      <w:numFmt w:val="bullet"/>
      <w:lvlText w:val="•"/>
      <w:lvlJc w:val="left"/>
      <w:pPr>
        <w:tabs>
          <w:tab w:val="num" w:pos="4320"/>
        </w:tabs>
        <w:ind w:left="4320" w:hanging="360"/>
      </w:pPr>
      <w:rPr>
        <w:rFonts w:ascii="Arial" w:hAnsi="Arial" w:hint="default"/>
      </w:rPr>
    </w:lvl>
    <w:lvl w:ilvl="6" w:tplc="D2D237B2" w:tentative="1">
      <w:start w:val="1"/>
      <w:numFmt w:val="bullet"/>
      <w:lvlText w:val="•"/>
      <w:lvlJc w:val="left"/>
      <w:pPr>
        <w:tabs>
          <w:tab w:val="num" w:pos="5040"/>
        </w:tabs>
        <w:ind w:left="5040" w:hanging="360"/>
      </w:pPr>
      <w:rPr>
        <w:rFonts w:ascii="Arial" w:hAnsi="Arial" w:hint="default"/>
      </w:rPr>
    </w:lvl>
    <w:lvl w:ilvl="7" w:tplc="0778C144" w:tentative="1">
      <w:start w:val="1"/>
      <w:numFmt w:val="bullet"/>
      <w:lvlText w:val="•"/>
      <w:lvlJc w:val="left"/>
      <w:pPr>
        <w:tabs>
          <w:tab w:val="num" w:pos="5760"/>
        </w:tabs>
        <w:ind w:left="5760" w:hanging="360"/>
      </w:pPr>
      <w:rPr>
        <w:rFonts w:ascii="Arial" w:hAnsi="Arial" w:hint="default"/>
      </w:rPr>
    </w:lvl>
    <w:lvl w:ilvl="8" w:tplc="EEF83F4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6946CF2"/>
    <w:multiLevelType w:val="hybridMultilevel"/>
    <w:tmpl w:val="9FF05CD2"/>
    <w:lvl w:ilvl="0" w:tplc="23582FF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7055236"/>
    <w:multiLevelType w:val="multilevel"/>
    <w:tmpl w:val="3862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DE26CA"/>
    <w:multiLevelType w:val="multilevel"/>
    <w:tmpl w:val="38A692CA"/>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E55561"/>
    <w:multiLevelType w:val="hybridMultilevel"/>
    <w:tmpl w:val="B1CED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C31CD8"/>
    <w:multiLevelType w:val="hybridMultilevel"/>
    <w:tmpl w:val="5B842A28"/>
    <w:lvl w:ilvl="0" w:tplc="D026B6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1E3829"/>
    <w:multiLevelType w:val="hybridMultilevel"/>
    <w:tmpl w:val="CDCE06FE"/>
    <w:lvl w:ilvl="0" w:tplc="04090001">
      <w:start w:val="1"/>
      <w:numFmt w:val="bullet"/>
      <w:lvlText w:val=""/>
      <w:lvlJc w:val="left"/>
      <w:pPr>
        <w:ind w:left="720" w:hanging="360"/>
      </w:pPr>
      <w:rPr>
        <w:rFonts w:ascii="Symbol" w:hAnsi="Symbol" w:hint="default"/>
        <w:b w:val="0"/>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322BBF"/>
    <w:multiLevelType w:val="hybridMultilevel"/>
    <w:tmpl w:val="DB6A2F92"/>
    <w:lvl w:ilvl="0" w:tplc="4FB40A82">
      <w:start w:val="1"/>
      <w:numFmt w:val="decimal"/>
      <w:lvlText w:val="%1."/>
      <w:lvlJc w:val="left"/>
      <w:pPr>
        <w:tabs>
          <w:tab w:val="num" w:pos="720"/>
        </w:tabs>
        <w:ind w:left="720" w:hanging="360"/>
      </w:pPr>
    </w:lvl>
    <w:lvl w:ilvl="1" w:tplc="969EA88A" w:tentative="1">
      <w:start w:val="1"/>
      <w:numFmt w:val="decimal"/>
      <w:lvlText w:val="%2."/>
      <w:lvlJc w:val="left"/>
      <w:pPr>
        <w:tabs>
          <w:tab w:val="num" w:pos="1440"/>
        </w:tabs>
        <w:ind w:left="1440" w:hanging="360"/>
      </w:pPr>
    </w:lvl>
    <w:lvl w:ilvl="2" w:tplc="609EF4EC" w:tentative="1">
      <w:start w:val="1"/>
      <w:numFmt w:val="decimal"/>
      <w:lvlText w:val="%3."/>
      <w:lvlJc w:val="left"/>
      <w:pPr>
        <w:tabs>
          <w:tab w:val="num" w:pos="2160"/>
        </w:tabs>
        <w:ind w:left="2160" w:hanging="360"/>
      </w:pPr>
    </w:lvl>
    <w:lvl w:ilvl="3" w:tplc="B27CC82E" w:tentative="1">
      <w:start w:val="1"/>
      <w:numFmt w:val="decimal"/>
      <w:lvlText w:val="%4."/>
      <w:lvlJc w:val="left"/>
      <w:pPr>
        <w:tabs>
          <w:tab w:val="num" w:pos="2880"/>
        </w:tabs>
        <w:ind w:left="2880" w:hanging="360"/>
      </w:pPr>
    </w:lvl>
    <w:lvl w:ilvl="4" w:tplc="29FAD806" w:tentative="1">
      <w:start w:val="1"/>
      <w:numFmt w:val="decimal"/>
      <w:lvlText w:val="%5."/>
      <w:lvlJc w:val="left"/>
      <w:pPr>
        <w:tabs>
          <w:tab w:val="num" w:pos="3600"/>
        </w:tabs>
        <w:ind w:left="3600" w:hanging="360"/>
      </w:pPr>
    </w:lvl>
    <w:lvl w:ilvl="5" w:tplc="FF1EACA6" w:tentative="1">
      <w:start w:val="1"/>
      <w:numFmt w:val="decimal"/>
      <w:lvlText w:val="%6."/>
      <w:lvlJc w:val="left"/>
      <w:pPr>
        <w:tabs>
          <w:tab w:val="num" w:pos="4320"/>
        </w:tabs>
        <w:ind w:left="4320" w:hanging="360"/>
      </w:pPr>
    </w:lvl>
    <w:lvl w:ilvl="6" w:tplc="0CF8F1A4" w:tentative="1">
      <w:start w:val="1"/>
      <w:numFmt w:val="decimal"/>
      <w:lvlText w:val="%7."/>
      <w:lvlJc w:val="left"/>
      <w:pPr>
        <w:tabs>
          <w:tab w:val="num" w:pos="5040"/>
        </w:tabs>
        <w:ind w:left="5040" w:hanging="360"/>
      </w:pPr>
    </w:lvl>
    <w:lvl w:ilvl="7" w:tplc="C970803E" w:tentative="1">
      <w:start w:val="1"/>
      <w:numFmt w:val="decimal"/>
      <w:lvlText w:val="%8."/>
      <w:lvlJc w:val="left"/>
      <w:pPr>
        <w:tabs>
          <w:tab w:val="num" w:pos="5760"/>
        </w:tabs>
        <w:ind w:left="5760" w:hanging="360"/>
      </w:pPr>
    </w:lvl>
    <w:lvl w:ilvl="8" w:tplc="4712E73E" w:tentative="1">
      <w:start w:val="1"/>
      <w:numFmt w:val="decimal"/>
      <w:lvlText w:val="%9."/>
      <w:lvlJc w:val="left"/>
      <w:pPr>
        <w:tabs>
          <w:tab w:val="num" w:pos="6480"/>
        </w:tabs>
        <w:ind w:left="6480" w:hanging="360"/>
      </w:pPr>
    </w:lvl>
  </w:abstractNum>
  <w:abstractNum w:abstractNumId="15" w15:restartNumberingAfterBreak="0">
    <w:nsid w:val="1E416DE8"/>
    <w:multiLevelType w:val="hybridMultilevel"/>
    <w:tmpl w:val="7D76AE7C"/>
    <w:lvl w:ilvl="0" w:tplc="5BA42F72">
      <w:start w:val="1"/>
      <w:numFmt w:val="decimal"/>
      <w:lvlText w:val="%1."/>
      <w:lvlJc w:val="left"/>
      <w:pPr>
        <w:tabs>
          <w:tab w:val="num" w:pos="720"/>
        </w:tabs>
        <w:ind w:left="720" w:hanging="360"/>
      </w:pPr>
    </w:lvl>
    <w:lvl w:ilvl="1" w:tplc="8B2EE300" w:tentative="1">
      <w:start w:val="1"/>
      <w:numFmt w:val="decimal"/>
      <w:lvlText w:val="%2."/>
      <w:lvlJc w:val="left"/>
      <w:pPr>
        <w:tabs>
          <w:tab w:val="num" w:pos="1440"/>
        </w:tabs>
        <w:ind w:left="1440" w:hanging="360"/>
      </w:pPr>
    </w:lvl>
    <w:lvl w:ilvl="2" w:tplc="12D82DEA" w:tentative="1">
      <w:start w:val="1"/>
      <w:numFmt w:val="decimal"/>
      <w:lvlText w:val="%3."/>
      <w:lvlJc w:val="left"/>
      <w:pPr>
        <w:tabs>
          <w:tab w:val="num" w:pos="2160"/>
        </w:tabs>
        <w:ind w:left="2160" w:hanging="360"/>
      </w:pPr>
    </w:lvl>
    <w:lvl w:ilvl="3" w:tplc="B3C4DAE2" w:tentative="1">
      <w:start w:val="1"/>
      <w:numFmt w:val="decimal"/>
      <w:lvlText w:val="%4."/>
      <w:lvlJc w:val="left"/>
      <w:pPr>
        <w:tabs>
          <w:tab w:val="num" w:pos="2880"/>
        </w:tabs>
        <w:ind w:left="2880" w:hanging="360"/>
      </w:pPr>
    </w:lvl>
    <w:lvl w:ilvl="4" w:tplc="CA98DED4" w:tentative="1">
      <w:start w:val="1"/>
      <w:numFmt w:val="decimal"/>
      <w:lvlText w:val="%5."/>
      <w:lvlJc w:val="left"/>
      <w:pPr>
        <w:tabs>
          <w:tab w:val="num" w:pos="3600"/>
        </w:tabs>
        <w:ind w:left="3600" w:hanging="360"/>
      </w:pPr>
    </w:lvl>
    <w:lvl w:ilvl="5" w:tplc="E6607A3A" w:tentative="1">
      <w:start w:val="1"/>
      <w:numFmt w:val="decimal"/>
      <w:lvlText w:val="%6."/>
      <w:lvlJc w:val="left"/>
      <w:pPr>
        <w:tabs>
          <w:tab w:val="num" w:pos="4320"/>
        </w:tabs>
        <w:ind w:left="4320" w:hanging="360"/>
      </w:pPr>
    </w:lvl>
    <w:lvl w:ilvl="6" w:tplc="A5E27552" w:tentative="1">
      <w:start w:val="1"/>
      <w:numFmt w:val="decimal"/>
      <w:lvlText w:val="%7."/>
      <w:lvlJc w:val="left"/>
      <w:pPr>
        <w:tabs>
          <w:tab w:val="num" w:pos="5040"/>
        </w:tabs>
        <w:ind w:left="5040" w:hanging="360"/>
      </w:pPr>
    </w:lvl>
    <w:lvl w:ilvl="7" w:tplc="4350D5B6" w:tentative="1">
      <w:start w:val="1"/>
      <w:numFmt w:val="decimal"/>
      <w:lvlText w:val="%8."/>
      <w:lvlJc w:val="left"/>
      <w:pPr>
        <w:tabs>
          <w:tab w:val="num" w:pos="5760"/>
        </w:tabs>
        <w:ind w:left="5760" w:hanging="360"/>
      </w:pPr>
    </w:lvl>
    <w:lvl w:ilvl="8" w:tplc="3D344CD0" w:tentative="1">
      <w:start w:val="1"/>
      <w:numFmt w:val="decimal"/>
      <w:lvlText w:val="%9."/>
      <w:lvlJc w:val="left"/>
      <w:pPr>
        <w:tabs>
          <w:tab w:val="num" w:pos="6480"/>
        </w:tabs>
        <w:ind w:left="6480" w:hanging="360"/>
      </w:pPr>
    </w:lvl>
  </w:abstractNum>
  <w:abstractNum w:abstractNumId="16" w15:restartNumberingAfterBreak="0">
    <w:nsid w:val="2697306C"/>
    <w:multiLevelType w:val="hybridMultilevel"/>
    <w:tmpl w:val="CC3CD274"/>
    <w:lvl w:ilvl="0" w:tplc="6AFCA626">
      <w:start w:val="1"/>
      <w:numFmt w:val="bullet"/>
      <w:lvlText w:val="•"/>
      <w:lvlJc w:val="left"/>
      <w:pPr>
        <w:tabs>
          <w:tab w:val="num" w:pos="720"/>
        </w:tabs>
        <w:ind w:left="720" w:hanging="360"/>
      </w:pPr>
      <w:rPr>
        <w:rFonts w:ascii="Arial" w:hAnsi="Arial" w:hint="default"/>
      </w:rPr>
    </w:lvl>
    <w:lvl w:ilvl="1" w:tplc="741A7344" w:tentative="1">
      <w:start w:val="1"/>
      <w:numFmt w:val="bullet"/>
      <w:lvlText w:val="•"/>
      <w:lvlJc w:val="left"/>
      <w:pPr>
        <w:tabs>
          <w:tab w:val="num" w:pos="1440"/>
        </w:tabs>
        <w:ind w:left="1440" w:hanging="360"/>
      </w:pPr>
      <w:rPr>
        <w:rFonts w:ascii="Arial" w:hAnsi="Arial" w:hint="default"/>
      </w:rPr>
    </w:lvl>
    <w:lvl w:ilvl="2" w:tplc="6B3A0106" w:tentative="1">
      <w:start w:val="1"/>
      <w:numFmt w:val="bullet"/>
      <w:lvlText w:val="•"/>
      <w:lvlJc w:val="left"/>
      <w:pPr>
        <w:tabs>
          <w:tab w:val="num" w:pos="2160"/>
        </w:tabs>
        <w:ind w:left="2160" w:hanging="360"/>
      </w:pPr>
      <w:rPr>
        <w:rFonts w:ascii="Arial" w:hAnsi="Arial" w:hint="default"/>
      </w:rPr>
    </w:lvl>
    <w:lvl w:ilvl="3" w:tplc="8D8465D8" w:tentative="1">
      <w:start w:val="1"/>
      <w:numFmt w:val="bullet"/>
      <w:lvlText w:val="•"/>
      <w:lvlJc w:val="left"/>
      <w:pPr>
        <w:tabs>
          <w:tab w:val="num" w:pos="2880"/>
        </w:tabs>
        <w:ind w:left="2880" w:hanging="360"/>
      </w:pPr>
      <w:rPr>
        <w:rFonts w:ascii="Arial" w:hAnsi="Arial" w:hint="default"/>
      </w:rPr>
    </w:lvl>
    <w:lvl w:ilvl="4" w:tplc="7DC2DA70" w:tentative="1">
      <w:start w:val="1"/>
      <w:numFmt w:val="bullet"/>
      <w:lvlText w:val="•"/>
      <w:lvlJc w:val="left"/>
      <w:pPr>
        <w:tabs>
          <w:tab w:val="num" w:pos="3600"/>
        </w:tabs>
        <w:ind w:left="3600" w:hanging="360"/>
      </w:pPr>
      <w:rPr>
        <w:rFonts w:ascii="Arial" w:hAnsi="Arial" w:hint="default"/>
      </w:rPr>
    </w:lvl>
    <w:lvl w:ilvl="5" w:tplc="A0D0EC16" w:tentative="1">
      <w:start w:val="1"/>
      <w:numFmt w:val="bullet"/>
      <w:lvlText w:val="•"/>
      <w:lvlJc w:val="left"/>
      <w:pPr>
        <w:tabs>
          <w:tab w:val="num" w:pos="4320"/>
        </w:tabs>
        <w:ind w:left="4320" w:hanging="360"/>
      </w:pPr>
      <w:rPr>
        <w:rFonts w:ascii="Arial" w:hAnsi="Arial" w:hint="default"/>
      </w:rPr>
    </w:lvl>
    <w:lvl w:ilvl="6" w:tplc="8E68C572" w:tentative="1">
      <w:start w:val="1"/>
      <w:numFmt w:val="bullet"/>
      <w:lvlText w:val="•"/>
      <w:lvlJc w:val="left"/>
      <w:pPr>
        <w:tabs>
          <w:tab w:val="num" w:pos="5040"/>
        </w:tabs>
        <w:ind w:left="5040" w:hanging="360"/>
      </w:pPr>
      <w:rPr>
        <w:rFonts w:ascii="Arial" w:hAnsi="Arial" w:hint="default"/>
      </w:rPr>
    </w:lvl>
    <w:lvl w:ilvl="7" w:tplc="640EEE52" w:tentative="1">
      <w:start w:val="1"/>
      <w:numFmt w:val="bullet"/>
      <w:lvlText w:val="•"/>
      <w:lvlJc w:val="left"/>
      <w:pPr>
        <w:tabs>
          <w:tab w:val="num" w:pos="5760"/>
        </w:tabs>
        <w:ind w:left="5760" w:hanging="360"/>
      </w:pPr>
      <w:rPr>
        <w:rFonts w:ascii="Arial" w:hAnsi="Arial" w:hint="default"/>
      </w:rPr>
    </w:lvl>
    <w:lvl w:ilvl="8" w:tplc="7C8451F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7262270"/>
    <w:multiLevelType w:val="hybridMultilevel"/>
    <w:tmpl w:val="C1EAD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6A5929"/>
    <w:multiLevelType w:val="hybridMultilevel"/>
    <w:tmpl w:val="6B38E070"/>
    <w:lvl w:ilvl="0" w:tplc="D78A4A0C">
      <w:start w:val="1"/>
      <w:numFmt w:val="bullet"/>
      <w:lvlText w:val=""/>
      <w:lvlJc w:val="left"/>
      <w:pPr>
        <w:ind w:left="420" w:hanging="420"/>
      </w:pPr>
      <w:rPr>
        <w:rFonts w:ascii="Symbol" w:hAnsi="Symbol" w:hint="default"/>
      </w:rPr>
    </w:lvl>
    <w:lvl w:ilvl="1" w:tplc="2D14A918">
      <w:start w:val="1"/>
      <w:numFmt w:val="bullet"/>
      <w:lvlText w:val="o"/>
      <w:lvlJc w:val="left"/>
      <w:pPr>
        <w:ind w:left="840" w:hanging="420"/>
      </w:pPr>
      <w:rPr>
        <w:rFonts w:ascii="Courier New" w:hAnsi="Courier New" w:hint="default"/>
      </w:rPr>
    </w:lvl>
    <w:lvl w:ilvl="2" w:tplc="77B856D4">
      <w:start w:val="1"/>
      <w:numFmt w:val="bullet"/>
      <w:lvlText w:val=""/>
      <w:lvlJc w:val="left"/>
      <w:pPr>
        <w:ind w:left="1260" w:hanging="420"/>
      </w:pPr>
      <w:rPr>
        <w:rFonts w:ascii="Wingdings" w:hAnsi="Wingdings" w:hint="default"/>
      </w:rPr>
    </w:lvl>
    <w:lvl w:ilvl="3" w:tplc="7C16F942">
      <w:start w:val="1"/>
      <w:numFmt w:val="bullet"/>
      <w:lvlText w:val=""/>
      <w:lvlJc w:val="left"/>
      <w:pPr>
        <w:ind w:left="1680" w:hanging="420"/>
      </w:pPr>
      <w:rPr>
        <w:rFonts w:ascii="Symbol" w:hAnsi="Symbol" w:hint="default"/>
      </w:rPr>
    </w:lvl>
    <w:lvl w:ilvl="4" w:tplc="FFDC5534">
      <w:start w:val="1"/>
      <w:numFmt w:val="bullet"/>
      <w:lvlText w:val="o"/>
      <w:lvlJc w:val="left"/>
      <w:pPr>
        <w:ind w:left="2100" w:hanging="420"/>
      </w:pPr>
      <w:rPr>
        <w:rFonts w:ascii="Courier New" w:hAnsi="Courier New" w:hint="default"/>
      </w:rPr>
    </w:lvl>
    <w:lvl w:ilvl="5" w:tplc="02501528">
      <w:start w:val="1"/>
      <w:numFmt w:val="bullet"/>
      <w:lvlText w:val=""/>
      <w:lvlJc w:val="left"/>
      <w:pPr>
        <w:ind w:left="2520" w:hanging="420"/>
      </w:pPr>
      <w:rPr>
        <w:rFonts w:ascii="Wingdings" w:hAnsi="Wingdings" w:hint="default"/>
      </w:rPr>
    </w:lvl>
    <w:lvl w:ilvl="6" w:tplc="FD9010F8">
      <w:start w:val="1"/>
      <w:numFmt w:val="bullet"/>
      <w:lvlText w:val=""/>
      <w:lvlJc w:val="left"/>
      <w:pPr>
        <w:ind w:left="2940" w:hanging="420"/>
      </w:pPr>
      <w:rPr>
        <w:rFonts w:ascii="Symbol" w:hAnsi="Symbol" w:hint="default"/>
      </w:rPr>
    </w:lvl>
    <w:lvl w:ilvl="7" w:tplc="7C3A436E">
      <w:start w:val="1"/>
      <w:numFmt w:val="bullet"/>
      <w:lvlText w:val="o"/>
      <w:lvlJc w:val="left"/>
      <w:pPr>
        <w:ind w:left="3360" w:hanging="420"/>
      </w:pPr>
      <w:rPr>
        <w:rFonts w:ascii="Courier New" w:hAnsi="Courier New" w:hint="default"/>
      </w:rPr>
    </w:lvl>
    <w:lvl w:ilvl="8" w:tplc="3C88BE08">
      <w:start w:val="1"/>
      <w:numFmt w:val="bullet"/>
      <w:lvlText w:val=""/>
      <w:lvlJc w:val="left"/>
      <w:pPr>
        <w:ind w:left="3780" w:hanging="420"/>
      </w:pPr>
      <w:rPr>
        <w:rFonts w:ascii="Wingdings" w:hAnsi="Wingdings" w:hint="default"/>
      </w:rPr>
    </w:lvl>
  </w:abstractNum>
  <w:abstractNum w:abstractNumId="19" w15:restartNumberingAfterBreak="0">
    <w:nsid w:val="2ACF00A8"/>
    <w:multiLevelType w:val="hybridMultilevel"/>
    <w:tmpl w:val="0C5EB77A"/>
    <w:lvl w:ilvl="0" w:tplc="3BF22E2C">
      <w:start w:val="1"/>
      <w:numFmt w:val="decimal"/>
      <w:lvlText w:val="%1."/>
      <w:lvlJc w:val="left"/>
      <w:pPr>
        <w:ind w:left="420" w:hanging="420"/>
      </w:pPr>
    </w:lvl>
    <w:lvl w:ilvl="1" w:tplc="B0BA8044">
      <w:start w:val="1"/>
      <w:numFmt w:val="lowerLetter"/>
      <w:lvlText w:val="%2."/>
      <w:lvlJc w:val="left"/>
      <w:pPr>
        <w:ind w:left="840" w:hanging="420"/>
      </w:pPr>
    </w:lvl>
    <w:lvl w:ilvl="2" w:tplc="181E8E5E">
      <w:start w:val="1"/>
      <w:numFmt w:val="lowerRoman"/>
      <w:lvlText w:val="%3."/>
      <w:lvlJc w:val="right"/>
      <w:pPr>
        <w:ind w:left="1260" w:hanging="420"/>
      </w:pPr>
    </w:lvl>
    <w:lvl w:ilvl="3" w:tplc="4282E2AC">
      <w:start w:val="1"/>
      <w:numFmt w:val="decimal"/>
      <w:lvlText w:val="%4."/>
      <w:lvlJc w:val="left"/>
      <w:pPr>
        <w:ind w:left="1680" w:hanging="420"/>
      </w:pPr>
    </w:lvl>
    <w:lvl w:ilvl="4" w:tplc="63A64174">
      <w:start w:val="1"/>
      <w:numFmt w:val="lowerLetter"/>
      <w:lvlText w:val="%5."/>
      <w:lvlJc w:val="left"/>
      <w:pPr>
        <w:ind w:left="2100" w:hanging="420"/>
      </w:pPr>
    </w:lvl>
    <w:lvl w:ilvl="5" w:tplc="63366AEA">
      <w:start w:val="1"/>
      <w:numFmt w:val="lowerRoman"/>
      <w:lvlText w:val="%6."/>
      <w:lvlJc w:val="right"/>
      <w:pPr>
        <w:ind w:left="2520" w:hanging="420"/>
      </w:pPr>
    </w:lvl>
    <w:lvl w:ilvl="6" w:tplc="1F322052">
      <w:start w:val="1"/>
      <w:numFmt w:val="decimal"/>
      <w:lvlText w:val="%7."/>
      <w:lvlJc w:val="left"/>
      <w:pPr>
        <w:ind w:left="2940" w:hanging="420"/>
      </w:pPr>
    </w:lvl>
    <w:lvl w:ilvl="7" w:tplc="5EF0A6D6">
      <w:start w:val="1"/>
      <w:numFmt w:val="lowerLetter"/>
      <w:lvlText w:val="%8."/>
      <w:lvlJc w:val="left"/>
      <w:pPr>
        <w:ind w:left="3360" w:hanging="420"/>
      </w:pPr>
    </w:lvl>
    <w:lvl w:ilvl="8" w:tplc="0EC29FB2">
      <w:start w:val="1"/>
      <w:numFmt w:val="lowerRoman"/>
      <w:lvlText w:val="%9."/>
      <w:lvlJc w:val="right"/>
      <w:pPr>
        <w:ind w:left="3780" w:hanging="420"/>
      </w:pPr>
    </w:lvl>
  </w:abstractNum>
  <w:abstractNum w:abstractNumId="20" w15:restartNumberingAfterBreak="0">
    <w:nsid w:val="342829A1"/>
    <w:multiLevelType w:val="hybridMultilevel"/>
    <w:tmpl w:val="7F4E3A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FB5051"/>
    <w:multiLevelType w:val="hybridMultilevel"/>
    <w:tmpl w:val="F7B0B326"/>
    <w:lvl w:ilvl="0" w:tplc="5442ED64">
      <w:start w:val="1"/>
      <w:numFmt w:val="decimal"/>
      <w:lvlText w:val="%1."/>
      <w:lvlJc w:val="left"/>
      <w:pPr>
        <w:tabs>
          <w:tab w:val="num" w:pos="720"/>
        </w:tabs>
        <w:ind w:left="720" w:hanging="360"/>
      </w:pPr>
    </w:lvl>
    <w:lvl w:ilvl="1" w:tplc="D10416F2" w:tentative="1">
      <w:start w:val="1"/>
      <w:numFmt w:val="decimal"/>
      <w:lvlText w:val="%2."/>
      <w:lvlJc w:val="left"/>
      <w:pPr>
        <w:tabs>
          <w:tab w:val="num" w:pos="1440"/>
        </w:tabs>
        <w:ind w:left="1440" w:hanging="360"/>
      </w:pPr>
    </w:lvl>
    <w:lvl w:ilvl="2" w:tplc="B44C49BA" w:tentative="1">
      <w:start w:val="1"/>
      <w:numFmt w:val="decimal"/>
      <w:lvlText w:val="%3."/>
      <w:lvlJc w:val="left"/>
      <w:pPr>
        <w:tabs>
          <w:tab w:val="num" w:pos="2160"/>
        </w:tabs>
        <w:ind w:left="2160" w:hanging="360"/>
      </w:pPr>
    </w:lvl>
    <w:lvl w:ilvl="3" w:tplc="FA66D950" w:tentative="1">
      <w:start w:val="1"/>
      <w:numFmt w:val="decimal"/>
      <w:lvlText w:val="%4."/>
      <w:lvlJc w:val="left"/>
      <w:pPr>
        <w:tabs>
          <w:tab w:val="num" w:pos="2880"/>
        </w:tabs>
        <w:ind w:left="2880" w:hanging="360"/>
      </w:pPr>
    </w:lvl>
    <w:lvl w:ilvl="4" w:tplc="9294AF4E" w:tentative="1">
      <w:start w:val="1"/>
      <w:numFmt w:val="decimal"/>
      <w:lvlText w:val="%5."/>
      <w:lvlJc w:val="left"/>
      <w:pPr>
        <w:tabs>
          <w:tab w:val="num" w:pos="3600"/>
        </w:tabs>
        <w:ind w:left="3600" w:hanging="360"/>
      </w:pPr>
    </w:lvl>
    <w:lvl w:ilvl="5" w:tplc="D41CE9CC" w:tentative="1">
      <w:start w:val="1"/>
      <w:numFmt w:val="decimal"/>
      <w:lvlText w:val="%6."/>
      <w:lvlJc w:val="left"/>
      <w:pPr>
        <w:tabs>
          <w:tab w:val="num" w:pos="4320"/>
        </w:tabs>
        <w:ind w:left="4320" w:hanging="360"/>
      </w:pPr>
    </w:lvl>
    <w:lvl w:ilvl="6" w:tplc="E13C4BE2" w:tentative="1">
      <w:start w:val="1"/>
      <w:numFmt w:val="decimal"/>
      <w:lvlText w:val="%7."/>
      <w:lvlJc w:val="left"/>
      <w:pPr>
        <w:tabs>
          <w:tab w:val="num" w:pos="5040"/>
        </w:tabs>
        <w:ind w:left="5040" w:hanging="360"/>
      </w:pPr>
    </w:lvl>
    <w:lvl w:ilvl="7" w:tplc="AE14C1DA" w:tentative="1">
      <w:start w:val="1"/>
      <w:numFmt w:val="decimal"/>
      <w:lvlText w:val="%8."/>
      <w:lvlJc w:val="left"/>
      <w:pPr>
        <w:tabs>
          <w:tab w:val="num" w:pos="5760"/>
        </w:tabs>
        <w:ind w:left="5760" w:hanging="360"/>
      </w:pPr>
    </w:lvl>
    <w:lvl w:ilvl="8" w:tplc="428EBF58" w:tentative="1">
      <w:start w:val="1"/>
      <w:numFmt w:val="decimal"/>
      <w:lvlText w:val="%9."/>
      <w:lvlJc w:val="left"/>
      <w:pPr>
        <w:tabs>
          <w:tab w:val="num" w:pos="6480"/>
        </w:tabs>
        <w:ind w:left="6480" w:hanging="360"/>
      </w:pPr>
    </w:lvl>
  </w:abstractNum>
  <w:abstractNum w:abstractNumId="22" w15:restartNumberingAfterBreak="0">
    <w:nsid w:val="3C8CFCDA"/>
    <w:multiLevelType w:val="hybridMultilevel"/>
    <w:tmpl w:val="4DC25EE8"/>
    <w:lvl w:ilvl="0" w:tplc="3E5C9CB2">
      <w:start w:val="1"/>
      <w:numFmt w:val="bullet"/>
      <w:lvlText w:val=""/>
      <w:lvlJc w:val="left"/>
      <w:pPr>
        <w:ind w:left="420" w:hanging="420"/>
      </w:pPr>
      <w:rPr>
        <w:rFonts w:ascii="Symbol" w:hAnsi="Symbol" w:hint="default"/>
      </w:rPr>
    </w:lvl>
    <w:lvl w:ilvl="1" w:tplc="CDDC11C4">
      <w:start w:val="1"/>
      <w:numFmt w:val="bullet"/>
      <w:lvlText w:val="o"/>
      <w:lvlJc w:val="left"/>
      <w:pPr>
        <w:ind w:left="840" w:hanging="420"/>
      </w:pPr>
      <w:rPr>
        <w:rFonts w:ascii="Courier New" w:hAnsi="Courier New" w:hint="default"/>
      </w:rPr>
    </w:lvl>
    <w:lvl w:ilvl="2" w:tplc="D1869766">
      <w:start w:val="1"/>
      <w:numFmt w:val="bullet"/>
      <w:lvlText w:val=""/>
      <w:lvlJc w:val="left"/>
      <w:pPr>
        <w:ind w:left="1260" w:hanging="420"/>
      </w:pPr>
      <w:rPr>
        <w:rFonts w:ascii="Wingdings" w:hAnsi="Wingdings" w:hint="default"/>
      </w:rPr>
    </w:lvl>
    <w:lvl w:ilvl="3" w:tplc="AE627C78">
      <w:start w:val="1"/>
      <w:numFmt w:val="bullet"/>
      <w:lvlText w:val=""/>
      <w:lvlJc w:val="left"/>
      <w:pPr>
        <w:ind w:left="1680" w:hanging="420"/>
      </w:pPr>
      <w:rPr>
        <w:rFonts w:ascii="Symbol" w:hAnsi="Symbol" w:hint="default"/>
      </w:rPr>
    </w:lvl>
    <w:lvl w:ilvl="4" w:tplc="9280D092">
      <w:start w:val="1"/>
      <w:numFmt w:val="bullet"/>
      <w:lvlText w:val="o"/>
      <w:lvlJc w:val="left"/>
      <w:pPr>
        <w:ind w:left="2100" w:hanging="420"/>
      </w:pPr>
      <w:rPr>
        <w:rFonts w:ascii="Courier New" w:hAnsi="Courier New" w:hint="default"/>
      </w:rPr>
    </w:lvl>
    <w:lvl w:ilvl="5" w:tplc="FBE4EDE8">
      <w:start w:val="1"/>
      <w:numFmt w:val="bullet"/>
      <w:lvlText w:val=""/>
      <w:lvlJc w:val="left"/>
      <w:pPr>
        <w:ind w:left="2520" w:hanging="420"/>
      </w:pPr>
      <w:rPr>
        <w:rFonts w:ascii="Wingdings" w:hAnsi="Wingdings" w:hint="default"/>
      </w:rPr>
    </w:lvl>
    <w:lvl w:ilvl="6" w:tplc="62223C60">
      <w:start w:val="1"/>
      <w:numFmt w:val="bullet"/>
      <w:lvlText w:val=""/>
      <w:lvlJc w:val="left"/>
      <w:pPr>
        <w:ind w:left="2940" w:hanging="420"/>
      </w:pPr>
      <w:rPr>
        <w:rFonts w:ascii="Symbol" w:hAnsi="Symbol" w:hint="default"/>
      </w:rPr>
    </w:lvl>
    <w:lvl w:ilvl="7" w:tplc="86EA64EE">
      <w:start w:val="1"/>
      <w:numFmt w:val="bullet"/>
      <w:lvlText w:val="o"/>
      <w:lvlJc w:val="left"/>
      <w:pPr>
        <w:ind w:left="3360" w:hanging="420"/>
      </w:pPr>
      <w:rPr>
        <w:rFonts w:ascii="Courier New" w:hAnsi="Courier New" w:hint="default"/>
      </w:rPr>
    </w:lvl>
    <w:lvl w:ilvl="8" w:tplc="945AD986">
      <w:start w:val="1"/>
      <w:numFmt w:val="bullet"/>
      <w:lvlText w:val=""/>
      <w:lvlJc w:val="left"/>
      <w:pPr>
        <w:ind w:left="3780" w:hanging="420"/>
      </w:pPr>
      <w:rPr>
        <w:rFonts w:ascii="Wingdings" w:hAnsi="Wingdings" w:hint="default"/>
      </w:rPr>
    </w:lvl>
  </w:abstractNum>
  <w:abstractNum w:abstractNumId="23" w15:restartNumberingAfterBreak="0">
    <w:nsid w:val="421568AF"/>
    <w:multiLevelType w:val="hybridMultilevel"/>
    <w:tmpl w:val="C3A89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500736"/>
    <w:multiLevelType w:val="hybridMultilevel"/>
    <w:tmpl w:val="91AE5D20"/>
    <w:lvl w:ilvl="0" w:tplc="30A22458">
      <w:start w:val="1"/>
      <w:numFmt w:val="bullet"/>
      <w:lvlText w:val=""/>
      <w:lvlJc w:val="left"/>
      <w:pPr>
        <w:tabs>
          <w:tab w:val="num" w:pos="720"/>
        </w:tabs>
        <w:ind w:left="720" w:hanging="360"/>
      </w:pPr>
      <w:rPr>
        <w:rFonts w:ascii="Symbol" w:hAnsi="Symbol" w:hint="default"/>
      </w:rPr>
    </w:lvl>
    <w:lvl w:ilvl="1" w:tplc="A8C65D84" w:tentative="1">
      <w:start w:val="1"/>
      <w:numFmt w:val="bullet"/>
      <w:lvlText w:val=""/>
      <w:lvlJc w:val="left"/>
      <w:pPr>
        <w:tabs>
          <w:tab w:val="num" w:pos="1440"/>
        </w:tabs>
        <w:ind w:left="1440" w:hanging="360"/>
      </w:pPr>
      <w:rPr>
        <w:rFonts w:ascii="Symbol" w:hAnsi="Symbol" w:hint="default"/>
      </w:rPr>
    </w:lvl>
    <w:lvl w:ilvl="2" w:tplc="0B54EB64" w:tentative="1">
      <w:start w:val="1"/>
      <w:numFmt w:val="bullet"/>
      <w:lvlText w:val=""/>
      <w:lvlJc w:val="left"/>
      <w:pPr>
        <w:tabs>
          <w:tab w:val="num" w:pos="2160"/>
        </w:tabs>
        <w:ind w:left="2160" w:hanging="360"/>
      </w:pPr>
      <w:rPr>
        <w:rFonts w:ascii="Symbol" w:hAnsi="Symbol" w:hint="default"/>
      </w:rPr>
    </w:lvl>
    <w:lvl w:ilvl="3" w:tplc="E1FAB11A" w:tentative="1">
      <w:start w:val="1"/>
      <w:numFmt w:val="bullet"/>
      <w:lvlText w:val=""/>
      <w:lvlJc w:val="left"/>
      <w:pPr>
        <w:tabs>
          <w:tab w:val="num" w:pos="2880"/>
        </w:tabs>
        <w:ind w:left="2880" w:hanging="360"/>
      </w:pPr>
      <w:rPr>
        <w:rFonts w:ascii="Symbol" w:hAnsi="Symbol" w:hint="default"/>
      </w:rPr>
    </w:lvl>
    <w:lvl w:ilvl="4" w:tplc="D2047566" w:tentative="1">
      <w:start w:val="1"/>
      <w:numFmt w:val="bullet"/>
      <w:lvlText w:val=""/>
      <w:lvlJc w:val="left"/>
      <w:pPr>
        <w:tabs>
          <w:tab w:val="num" w:pos="3600"/>
        </w:tabs>
        <w:ind w:left="3600" w:hanging="360"/>
      </w:pPr>
      <w:rPr>
        <w:rFonts w:ascii="Symbol" w:hAnsi="Symbol" w:hint="default"/>
      </w:rPr>
    </w:lvl>
    <w:lvl w:ilvl="5" w:tplc="2EF49A36" w:tentative="1">
      <w:start w:val="1"/>
      <w:numFmt w:val="bullet"/>
      <w:lvlText w:val=""/>
      <w:lvlJc w:val="left"/>
      <w:pPr>
        <w:tabs>
          <w:tab w:val="num" w:pos="4320"/>
        </w:tabs>
        <w:ind w:left="4320" w:hanging="360"/>
      </w:pPr>
      <w:rPr>
        <w:rFonts w:ascii="Symbol" w:hAnsi="Symbol" w:hint="default"/>
      </w:rPr>
    </w:lvl>
    <w:lvl w:ilvl="6" w:tplc="8B826FE4" w:tentative="1">
      <w:start w:val="1"/>
      <w:numFmt w:val="bullet"/>
      <w:lvlText w:val=""/>
      <w:lvlJc w:val="left"/>
      <w:pPr>
        <w:tabs>
          <w:tab w:val="num" w:pos="5040"/>
        </w:tabs>
        <w:ind w:left="5040" w:hanging="360"/>
      </w:pPr>
      <w:rPr>
        <w:rFonts w:ascii="Symbol" w:hAnsi="Symbol" w:hint="default"/>
      </w:rPr>
    </w:lvl>
    <w:lvl w:ilvl="7" w:tplc="F17A8A6A" w:tentative="1">
      <w:start w:val="1"/>
      <w:numFmt w:val="bullet"/>
      <w:lvlText w:val=""/>
      <w:lvlJc w:val="left"/>
      <w:pPr>
        <w:tabs>
          <w:tab w:val="num" w:pos="5760"/>
        </w:tabs>
        <w:ind w:left="5760" w:hanging="360"/>
      </w:pPr>
      <w:rPr>
        <w:rFonts w:ascii="Symbol" w:hAnsi="Symbol" w:hint="default"/>
      </w:rPr>
    </w:lvl>
    <w:lvl w:ilvl="8" w:tplc="69C8BD10" w:tentative="1">
      <w:start w:val="1"/>
      <w:numFmt w:val="bullet"/>
      <w:lvlText w:val=""/>
      <w:lvlJc w:val="left"/>
      <w:pPr>
        <w:tabs>
          <w:tab w:val="num" w:pos="6480"/>
        </w:tabs>
        <w:ind w:left="6480" w:hanging="360"/>
      </w:pPr>
      <w:rPr>
        <w:rFonts w:ascii="Symbol" w:hAnsi="Symbol" w:hint="default"/>
      </w:rPr>
    </w:lvl>
  </w:abstractNum>
  <w:abstractNum w:abstractNumId="25" w15:restartNumberingAfterBreak="0">
    <w:nsid w:val="5002318D"/>
    <w:multiLevelType w:val="hybridMultilevel"/>
    <w:tmpl w:val="6338D154"/>
    <w:lvl w:ilvl="0" w:tplc="04090001">
      <w:start w:val="1"/>
      <w:numFmt w:val="bullet"/>
      <w:lvlText w:val=""/>
      <w:lvlJc w:val="left"/>
      <w:pPr>
        <w:ind w:left="720" w:hanging="360"/>
      </w:pPr>
      <w:rPr>
        <w:rFonts w:ascii="Symbol" w:hAnsi="Symbol"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3A161C"/>
    <w:multiLevelType w:val="hybridMultilevel"/>
    <w:tmpl w:val="DB54C9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C2B39D0"/>
    <w:multiLevelType w:val="hybridMultilevel"/>
    <w:tmpl w:val="E8A80B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EEA0289"/>
    <w:multiLevelType w:val="hybridMultilevel"/>
    <w:tmpl w:val="DC601340"/>
    <w:lvl w:ilvl="0" w:tplc="D20CB0E6">
      <w:start w:val="1"/>
      <w:numFmt w:val="bullet"/>
      <w:lvlText w:val=""/>
      <w:lvlJc w:val="left"/>
      <w:pPr>
        <w:tabs>
          <w:tab w:val="num" w:pos="720"/>
        </w:tabs>
        <w:ind w:left="720" w:hanging="360"/>
      </w:pPr>
      <w:rPr>
        <w:rFonts w:ascii="Symbol" w:hAnsi="Symbol" w:hint="default"/>
      </w:rPr>
    </w:lvl>
    <w:lvl w:ilvl="1" w:tplc="DE7E2802" w:tentative="1">
      <w:start w:val="1"/>
      <w:numFmt w:val="bullet"/>
      <w:lvlText w:val=""/>
      <w:lvlJc w:val="left"/>
      <w:pPr>
        <w:tabs>
          <w:tab w:val="num" w:pos="1440"/>
        </w:tabs>
        <w:ind w:left="1440" w:hanging="360"/>
      </w:pPr>
      <w:rPr>
        <w:rFonts w:ascii="Symbol" w:hAnsi="Symbol" w:hint="default"/>
      </w:rPr>
    </w:lvl>
    <w:lvl w:ilvl="2" w:tplc="52F4C7E4" w:tentative="1">
      <w:start w:val="1"/>
      <w:numFmt w:val="bullet"/>
      <w:lvlText w:val=""/>
      <w:lvlJc w:val="left"/>
      <w:pPr>
        <w:tabs>
          <w:tab w:val="num" w:pos="2160"/>
        </w:tabs>
        <w:ind w:left="2160" w:hanging="360"/>
      </w:pPr>
      <w:rPr>
        <w:rFonts w:ascii="Symbol" w:hAnsi="Symbol" w:hint="default"/>
      </w:rPr>
    </w:lvl>
    <w:lvl w:ilvl="3" w:tplc="1DBC084E" w:tentative="1">
      <w:start w:val="1"/>
      <w:numFmt w:val="bullet"/>
      <w:lvlText w:val=""/>
      <w:lvlJc w:val="left"/>
      <w:pPr>
        <w:tabs>
          <w:tab w:val="num" w:pos="2880"/>
        </w:tabs>
        <w:ind w:left="2880" w:hanging="360"/>
      </w:pPr>
      <w:rPr>
        <w:rFonts w:ascii="Symbol" w:hAnsi="Symbol" w:hint="default"/>
      </w:rPr>
    </w:lvl>
    <w:lvl w:ilvl="4" w:tplc="FF70FE10" w:tentative="1">
      <w:start w:val="1"/>
      <w:numFmt w:val="bullet"/>
      <w:lvlText w:val=""/>
      <w:lvlJc w:val="left"/>
      <w:pPr>
        <w:tabs>
          <w:tab w:val="num" w:pos="3600"/>
        </w:tabs>
        <w:ind w:left="3600" w:hanging="360"/>
      </w:pPr>
      <w:rPr>
        <w:rFonts w:ascii="Symbol" w:hAnsi="Symbol" w:hint="default"/>
      </w:rPr>
    </w:lvl>
    <w:lvl w:ilvl="5" w:tplc="35E037F6" w:tentative="1">
      <w:start w:val="1"/>
      <w:numFmt w:val="bullet"/>
      <w:lvlText w:val=""/>
      <w:lvlJc w:val="left"/>
      <w:pPr>
        <w:tabs>
          <w:tab w:val="num" w:pos="4320"/>
        </w:tabs>
        <w:ind w:left="4320" w:hanging="360"/>
      </w:pPr>
      <w:rPr>
        <w:rFonts w:ascii="Symbol" w:hAnsi="Symbol" w:hint="default"/>
      </w:rPr>
    </w:lvl>
    <w:lvl w:ilvl="6" w:tplc="49CA3490" w:tentative="1">
      <w:start w:val="1"/>
      <w:numFmt w:val="bullet"/>
      <w:lvlText w:val=""/>
      <w:lvlJc w:val="left"/>
      <w:pPr>
        <w:tabs>
          <w:tab w:val="num" w:pos="5040"/>
        </w:tabs>
        <w:ind w:left="5040" w:hanging="360"/>
      </w:pPr>
      <w:rPr>
        <w:rFonts w:ascii="Symbol" w:hAnsi="Symbol" w:hint="default"/>
      </w:rPr>
    </w:lvl>
    <w:lvl w:ilvl="7" w:tplc="DB34D2C4" w:tentative="1">
      <w:start w:val="1"/>
      <w:numFmt w:val="bullet"/>
      <w:lvlText w:val=""/>
      <w:lvlJc w:val="left"/>
      <w:pPr>
        <w:tabs>
          <w:tab w:val="num" w:pos="5760"/>
        </w:tabs>
        <w:ind w:left="5760" w:hanging="360"/>
      </w:pPr>
      <w:rPr>
        <w:rFonts w:ascii="Symbol" w:hAnsi="Symbol" w:hint="default"/>
      </w:rPr>
    </w:lvl>
    <w:lvl w:ilvl="8" w:tplc="47389AA6"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606FDE0F"/>
    <w:multiLevelType w:val="hybridMultilevel"/>
    <w:tmpl w:val="69E027BC"/>
    <w:lvl w:ilvl="0" w:tplc="C1789CB6">
      <w:start w:val="1"/>
      <w:numFmt w:val="bullet"/>
      <w:lvlText w:val=""/>
      <w:lvlJc w:val="left"/>
      <w:pPr>
        <w:ind w:left="420" w:hanging="420"/>
      </w:pPr>
      <w:rPr>
        <w:rFonts w:ascii="Symbol" w:hAnsi="Symbol" w:hint="default"/>
      </w:rPr>
    </w:lvl>
    <w:lvl w:ilvl="1" w:tplc="72F0EEF2">
      <w:start w:val="1"/>
      <w:numFmt w:val="bullet"/>
      <w:lvlText w:val="o"/>
      <w:lvlJc w:val="left"/>
      <w:pPr>
        <w:ind w:left="840" w:hanging="420"/>
      </w:pPr>
      <w:rPr>
        <w:rFonts w:ascii="Courier New" w:hAnsi="Courier New" w:hint="default"/>
      </w:rPr>
    </w:lvl>
    <w:lvl w:ilvl="2" w:tplc="7DB0260A">
      <w:start w:val="1"/>
      <w:numFmt w:val="bullet"/>
      <w:lvlText w:val=""/>
      <w:lvlJc w:val="left"/>
      <w:pPr>
        <w:ind w:left="1260" w:hanging="420"/>
      </w:pPr>
      <w:rPr>
        <w:rFonts w:ascii="Wingdings" w:hAnsi="Wingdings" w:hint="default"/>
      </w:rPr>
    </w:lvl>
    <w:lvl w:ilvl="3" w:tplc="C9A6849C">
      <w:start w:val="1"/>
      <w:numFmt w:val="bullet"/>
      <w:lvlText w:val=""/>
      <w:lvlJc w:val="left"/>
      <w:pPr>
        <w:ind w:left="1680" w:hanging="420"/>
      </w:pPr>
      <w:rPr>
        <w:rFonts w:ascii="Symbol" w:hAnsi="Symbol" w:hint="default"/>
      </w:rPr>
    </w:lvl>
    <w:lvl w:ilvl="4" w:tplc="F92C997E">
      <w:start w:val="1"/>
      <w:numFmt w:val="bullet"/>
      <w:lvlText w:val="o"/>
      <w:lvlJc w:val="left"/>
      <w:pPr>
        <w:ind w:left="2100" w:hanging="420"/>
      </w:pPr>
      <w:rPr>
        <w:rFonts w:ascii="Courier New" w:hAnsi="Courier New" w:hint="default"/>
      </w:rPr>
    </w:lvl>
    <w:lvl w:ilvl="5" w:tplc="20467A94">
      <w:start w:val="1"/>
      <w:numFmt w:val="bullet"/>
      <w:lvlText w:val=""/>
      <w:lvlJc w:val="left"/>
      <w:pPr>
        <w:ind w:left="2520" w:hanging="420"/>
      </w:pPr>
      <w:rPr>
        <w:rFonts w:ascii="Wingdings" w:hAnsi="Wingdings" w:hint="default"/>
      </w:rPr>
    </w:lvl>
    <w:lvl w:ilvl="6" w:tplc="E0A489A6">
      <w:start w:val="1"/>
      <w:numFmt w:val="bullet"/>
      <w:lvlText w:val=""/>
      <w:lvlJc w:val="left"/>
      <w:pPr>
        <w:ind w:left="2940" w:hanging="420"/>
      </w:pPr>
      <w:rPr>
        <w:rFonts w:ascii="Symbol" w:hAnsi="Symbol" w:hint="default"/>
      </w:rPr>
    </w:lvl>
    <w:lvl w:ilvl="7" w:tplc="1EE23AE8">
      <w:start w:val="1"/>
      <w:numFmt w:val="bullet"/>
      <w:lvlText w:val="o"/>
      <w:lvlJc w:val="left"/>
      <w:pPr>
        <w:ind w:left="3360" w:hanging="420"/>
      </w:pPr>
      <w:rPr>
        <w:rFonts w:ascii="Courier New" w:hAnsi="Courier New" w:hint="default"/>
      </w:rPr>
    </w:lvl>
    <w:lvl w:ilvl="8" w:tplc="44D4C432">
      <w:start w:val="1"/>
      <w:numFmt w:val="bullet"/>
      <w:lvlText w:val=""/>
      <w:lvlJc w:val="left"/>
      <w:pPr>
        <w:ind w:left="3780" w:hanging="420"/>
      </w:pPr>
      <w:rPr>
        <w:rFonts w:ascii="Wingdings" w:hAnsi="Wingdings" w:hint="default"/>
      </w:rPr>
    </w:lvl>
  </w:abstractNum>
  <w:abstractNum w:abstractNumId="30" w15:restartNumberingAfterBreak="0">
    <w:nsid w:val="60BE26CC"/>
    <w:multiLevelType w:val="hybridMultilevel"/>
    <w:tmpl w:val="6B60B0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2CF7436"/>
    <w:multiLevelType w:val="hybridMultilevel"/>
    <w:tmpl w:val="7A7A06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FA4183"/>
    <w:multiLevelType w:val="hybridMultilevel"/>
    <w:tmpl w:val="867E2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684346"/>
    <w:multiLevelType w:val="hybridMultilevel"/>
    <w:tmpl w:val="3120FFCE"/>
    <w:lvl w:ilvl="0" w:tplc="C55E5908">
      <w:numFmt w:val="bullet"/>
      <w:lvlText w:val="-"/>
      <w:lvlJc w:val="left"/>
      <w:pPr>
        <w:ind w:left="780" w:hanging="360"/>
      </w:pPr>
      <w:rPr>
        <w:rFonts w:ascii="Calibri" w:eastAsiaTheme="minorHAnsi" w:hAnsi="Calibri" w:cs="Calibri" w:hint="default"/>
        <w:b w:val="0"/>
        <w:color w:val="auto"/>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15:restartNumberingAfterBreak="0">
    <w:nsid w:val="6DE7FD07"/>
    <w:multiLevelType w:val="hybridMultilevel"/>
    <w:tmpl w:val="48625132"/>
    <w:lvl w:ilvl="0" w:tplc="6248B912">
      <w:start w:val="1"/>
      <w:numFmt w:val="bullet"/>
      <w:lvlText w:val="·"/>
      <w:lvlJc w:val="left"/>
      <w:pPr>
        <w:ind w:left="420" w:hanging="420"/>
      </w:pPr>
      <w:rPr>
        <w:rFonts w:ascii="Symbol" w:hAnsi="Symbol" w:hint="default"/>
      </w:rPr>
    </w:lvl>
    <w:lvl w:ilvl="1" w:tplc="8BDA94B2">
      <w:start w:val="1"/>
      <w:numFmt w:val="bullet"/>
      <w:lvlText w:val="o"/>
      <w:lvlJc w:val="left"/>
      <w:pPr>
        <w:ind w:left="840" w:hanging="420"/>
      </w:pPr>
      <w:rPr>
        <w:rFonts w:ascii="Courier New" w:hAnsi="Courier New" w:hint="default"/>
      </w:rPr>
    </w:lvl>
    <w:lvl w:ilvl="2" w:tplc="E586F4A2">
      <w:start w:val="1"/>
      <w:numFmt w:val="bullet"/>
      <w:lvlText w:val=""/>
      <w:lvlJc w:val="left"/>
      <w:pPr>
        <w:ind w:left="1260" w:hanging="420"/>
      </w:pPr>
      <w:rPr>
        <w:rFonts w:ascii="Wingdings" w:hAnsi="Wingdings" w:hint="default"/>
      </w:rPr>
    </w:lvl>
    <w:lvl w:ilvl="3" w:tplc="A530D2A2">
      <w:start w:val="1"/>
      <w:numFmt w:val="bullet"/>
      <w:lvlText w:val=""/>
      <w:lvlJc w:val="left"/>
      <w:pPr>
        <w:ind w:left="1680" w:hanging="420"/>
      </w:pPr>
      <w:rPr>
        <w:rFonts w:ascii="Symbol" w:hAnsi="Symbol" w:hint="default"/>
      </w:rPr>
    </w:lvl>
    <w:lvl w:ilvl="4" w:tplc="20B2BB78">
      <w:start w:val="1"/>
      <w:numFmt w:val="bullet"/>
      <w:lvlText w:val="o"/>
      <w:lvlJc w:val="left"/>
      <w:pPr>
        <w:ind w:left="2100" w:hanging="420"/>
      </w:pPr>
      <w:rPr>
        <w:rFonts w:ascii="Courier New" w:hAnsi="Courier New" w:hint="default"/>
      </w:rPr>
    </w:lvl>
    <w:lvl w:ilvl="5" w:tplc="903EFD14">
      <w:start w:val="1"/>
      <w:numFmt w:val="bullet"/>
      <w:lvlText w:val=""/>
      <w:lvlJc w:val="left"/>
      <w:pPr>
        <w:ind w:left="2520" w:hanging="420"/>
      </w:pPr>
      <w:rPr>
        <w:rFonts w:ascii="Wingdings" w:hAnsi="Wingdings" w:hint="default"/>
      </w:rPr>
    </w:lvl>
    <w:lvl w:ilvl="6" w:tplc="7C7890BE">
      <w:start w:val="1"/>
      <w:numFmt w:val="bullet"/>
      <w:lvlText w:val=""/>
      <w:lvlJc w:val="left"/>
      <w:pPr>
        <w:ind w:left="2940" w:hanging="420"/>
      </w:pPr>
      <w:rPr>
        <w:rFonts w:ascii="Symbol" w:hAnsi="Symbol" w:hint="default"/>
      </w:rPr>
    </w:lvl>
    <w:lvl w:ilvl="7" w:tplc="5F862340">
      <w:start w:val="1"/>
      <w:numFmt w:val="bullet"/>
      <w:lvlText w:val="o"/>
      <w:lvlJc w:val="left"/>
      <w:pPr>
        <w:ind w:left="3360" w:hanging="420"/>
      </w:pPr>
      <w:rPr>
        <w:rFonts w:ascii="Courier New" w:hAnsi="Courier New" w:hint="default"/>
      </w:rPr>
    </w:lvl>
    <w:lvl w:ilvl="8" w:tplc="9836FAE0">
      <w:start w:val="1"/>
      <w:numFmt w:val="bullet"/>
      <w:lvlText w:val=""/>
      <w:lvlJc w:val="left"/>
      <w:pPr>
        <w:ind w:left="3780" w:hanging="420"/>
      </w:pPr>
      <w:rPr>
        <w:rFonts w:ascii="Wingdings" w:hAnsi="Wingdings" w:hint="default"/>
      </w:rPr>
    </w:lvl>
  </w:abstractNum>
  <w:abstractNum w:abstractNumId="35" w15:restartNumberingAfterBreak="0">
    <w:nsid w:val="6F7F5FF4"/>
    <w:multiLevelType w:val="hybridMultilevel"/>
    <w:tmpl w:val="C2EA25D4"/>
    <w:lvl w:ilvl="0" w:tplc="902C891C">
      <w:start w:val="1"/>
      <w:numFmt w:val="decimal"/>
      <w:lvlText w:val="%1."/>
      <w:lvlJc w:val="left"/>
      <w:pPr>
        <w:ind w:left="420" w:hanging="420"/>
      </w:pPr>
    </w:lvl>
    <w:lvl w:ilvl="1" w:tplc="78FAAE66">
      <w:start w:val="1"/>
      <w:numFmt w:val="lowerLetter"/>
      <w:lvlText w:val="%2."/>
      <w:lvlJc w:val="left"/>
      <w:pPr>
        <w:ind w:left="840" w:hanging="420"/>
      </w:pPr>
    </w:lvl>
    <w:lvl w:ilvl="2" w:tplc="1C60D864">
      <w:start w:val="1"/>
      <w:numFmt w:val="lowerRoman"/>
      <w:lvlText w:val="%3."/>
      <w:lvlJc w:val="right"/>
      <w:pPr>
        <w:ind w:left="1260" w:hanging="420"/>
      </w:pPr>
    </w:lvl>
    <w:lvl w:ilvl="3" w:tplc="FCF83B6A">
      <w:start w:val="1"/>
      <w:numFmt w:val="decimal"/>
      <w:lvlText w:val="%4."/>
      <w:lvlJc w:val="left"/>
      <w:pPr>
        <w:ind w:left="1680" w:hanging="420"/>
      </w:pPr>
    </w:lvl>
    <w:lvl w:ilvl="4" w:tplc="E2F09166">
      <w:start w:val="1"/>
      <w:numFmt w:val="lowerLetter"/>
      <w:lvlText w:val="%5."/>
      <w:lvlJc w:val="left"/>
      <w:pPr>
        <w:ind w:left="2100" w:hanging="420"/>
      </w:pPr>
    </w:lvl>
    <w:lvl w:ilvl="5" w:tplc="A3DCC538">
      <w:start w:val="1"/>
      <w:numFmt w:val="lowerRoman"/>
      <w:lvlText w:val="%6."/>
      <w:lvlJc w:val="right"/>
      <w:pPr>
        <w:ind w:left="2520" w:hanging="420"/>
      </w:pPr>
    </w:lvl>
    <w:lvl w:ilvl="6" w:tplc="B1964D5E">
      <w:start w:val="1"/>
      <w:numFmt w:val="decimal"/>
      <w:lvlText w:val="%7."/>
      <w:lvlJc w:val="left"/>
      <w:pPr>
        <w:ind w:left="2940" w:hanging="420"/>
      </w:pPr>
    </w:lvl>
    <w:lvl w:ilvl="7" w:tplc="A3822046">
      <w:start w:val="1"/>
      <w:numFmt w:val="lowerLetter"/>
      <w:lvlText w:val="%8."/>
      <w:lvlJc w:val="left"/>
      <w:pPr>
        <w:ind w:left="3360" w:hanging="420"/>
      </w:pPr>
    </w:lvl>
    <w:lvl w:ilvl="8" w:tplc="8AD44E52">
      <w:start w:val="1"/>
      <w:numFmt w:val="lowerRoman"/>
      <w:lvlText w:val="%9."/>
      <w:lvlJc w:val="right"/>
      <w:pPr>
        <w:ind w:left="3780" w:hanging="420"/>
      </w:pPr>
    </w:lvl>
  </w:abstractNum>
  <w:abstractNum w:abstractNumId="36" w15:restartNumberingAfterBreak="0">
    <w:nsid w:val="72C95742"/>
    <w:multiLevelType w:val="hybridMultilevel"/>
    <w:tmpl w:val="A4920C2A"/>
    <w:lvl w:ilvl="0" w:tplc="E8884720">
      <w:start w:val="1"/>
      <w:numFmt w:val="bullet"/>
      <w:lvlText w:val=""/>
      <w:lvlJc w:val="left"/>
      <w:pPr>
        <w:tabs>
          <w:tab w:val="num" w:pos="720"/>
        </w:tabs>
        <w:ind w:left="720" w:hanging="360"/>
      </w:pPr>
      <w:rPr>
        <w:rFonts w:ascii="Symbol" w:hAnsi="Symbol" w:hint="default"/>
      </w:rPr>
    </w:lvl>
    <w:lvl w:ilvl="1" w:tplc="E83CC814" w:tentative="1">
      <w:start w:val="1"/>
      <w:numFmt w:val="bullet"/>
      <w:lvlText w:val=""/>
      <w:lvlJc w:val="left"/>
      <w:pPr>
        <w:tabs>
          <w:tab w:val="num" w:pos="1440"/>
        </w:tabs>
        <w:ind w:left="1440" w:hanging="360"/>
      </w:pPr>
      <w:rPr>
        <w:rFonts w:ascii="Symbol" w:hAnsi="Symbol" w:hint="default"/>
      </w:rPr>
    </w:lvl>
    <w:lvl w:ilvl="2" w:tplc="5D726ECC" w:tentative="1">
      <w:start w:val="1"/>
      <w:numFmt w:val="bullet"/>
      <w:lvlText w:val=""/>
      <w:lvlJc w:val="left"/>
      <w:pPr>
        <w:tabs>
          <w:tab w:val="num" w:pos="2160"/>
        </w:tabs>
        <w:ind w:left="2160" w:hanging="360"/>
      </w:pPr>
      <w:rPr>
        <w:rFonts w:ascii="Symbol" w:hAnsi="Symbol" w:hint="default"/>
      </w:rPr>
    </w:lvl>
    <w:lvl w:ilvl="3" w:tplc="13BA0CF4" w:tentative="1">
      <w:start w:val="1"/>
      <w:numFmt w:val="bullet"/>
      <w:lvlText w:val=""/>
      <w:lvlJc w:val="left"/>
      <w:pPr>
        <w:tabs>
          <w:tab w:val="num" w:pos="2880"/>
        </w:tabs>
        <w:ind w:left="2880" w:hanging="360"/>
      </w:pPr>
      <w:rPr>
        <w:rFonts w:ascii="Symbol" w:hAnsi="Symbol" w:hint="default"/>
      </w:rPr>
    </w:lvl>
    <w:lvl w:ilvl="4" w:tplc="5C6AE1E8" w:tentative="1">
      <w:start w:val="1"/>
      <w:numFmt w:val="bullet"/>
      <w:lvlText w:val=""/>
      <w:lvlJc w:val="left"/>
      <w:pPr>
        <w:tabs>
          <w:tab w:val="num" w:pos="3600"/>
        </w:tabs>
        <w:ind w:left="3600" w:hanging="360"/>
      </w:pPr>
      <w:rPr>
        <w:rFonts w:ascii="Symbol" w:hAnsi="Symbol" w:hint="default"/>
      </w:rPr>
    </w:lvl>
    <w:lvl w:ilvl="5" w:tplc="14B82420" w:tentative="1">
      <w:start w:val="1"/>
      <w:numFmt w:val="bullet"/>
      <w:lvlText w:val=""/>
      <w:lvlJc w:val="left"/>
      <w:pPr>
        <w:tabs>
          <w:tab w:val="num" w:pos="4320"/>
        </w:tabs>
        <w:ind w:left="4320" w:hanging="360"/>
      </w:pPr>
      <w:rPr>
        <w:rFonts w:ascii="Symbol" w:hAnsi="Symbol" w:hint="default"/>
      </w:rPr>
    </w:lvl>
    <w:lvl w:ilvl="6" w:tplc="328A6942" w:tentative="1">
      <w:start w:val="1"/>
      <w:numFmt w:val="bullet"/>
      <w:lvlText w:val=""/>
      <w:lvlJc w:val="left"/>
      <w:pPr>
        <w:tabs>
          <w:tab w:val="num" w:pos="5040"/>
        </w:tabs>
        <w:ind w:left="5040" w:hanging="360"/>
      </w:pPr>
      <w:rPr>
        <w:rFonts w:ascii="Symbol" w:hAnsi="Symbol" w:hint="default"/>
      </w:rPr>
    </w:lvl>
    <w:lvl w:ilvl="7" w:tplc="8972797E" w:tentative="1">
      <w:start w:val="1"/>
      <w:numFmt w:val="bullet"/>
      <w:lvlText w:val=""/>
      <w:lvlJc w:val="left"/>
      <w:pPr>
        <w:tabs>
          <w:tab w:val="num" w:pos="5760"/>
        </w:tabs>
        <w:ind w:left="5760" w:hanging="360"/>
      </w:pPr>
      <w:rPr>
        <w:rFonts w:ascii="Symbol" w:hAnsi="Symbol" w:hint="default"/>
      </w:rPr>
    </w:lvl>
    <w:lvl w:ilvl="8" w:tplc="6352D468" w:tentative="1">
      <w:start w:val="1"/>
      <w:numFmt w:val="bullet"/>
      <w:lvlText w:val=""/>
      <w:lvlJc w:val="left"/>
      <w:pPr>
        <w:tabs>
          <w:tab w:val="num" w:pos="6480"/>
        </w:tabs>
        <w:ind w:left="6480" w:hanging="360"/>
      </w:pPr>
      <w:rPr>
        <w:rFonts w:ascii="Symbol" w:hAnsi="Symbol" w:hint="default"/>
      </w:rPr>
    </w:lvl>
  </w:abstractNum>
  <w:abstractNum w:abstractNumId="37" w15:restartNumberingAfterBreak="0">
    <w:nsid w:val="771128CE"/>
    <w:multiLevelType w:val="hybridMultilevel"/>
    <w:tmpl w:val="38FC6F02"/>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38" w15:restartNumberingAfterBreak="0">
    <w:nsid w:val="7A8CE35B"/>
    <w:multiLevelType w:val="hybridMultilevel"/>
    <w:tmpl w:val="28468E60"/>
    <w:lvl w:ilvl="0" w:tplc="81C275D8">
      <w:start w:val="1"/>
      <w:numFmt w:val="bullet"/>
      <w:lvlText w:val=""/>
      <w:lvlJc w:val="left"/>
      <w:pPr>
        <w:ind w:left="420" w:hanging="420"/>
      </w:pPr>
      <w:rPr>
        <w:rFonts w:ascii="Symbol" w:hAnsi="Symbol" w:hint="default"/>
      </w:rPr>
    </w:lvl>
    <w:lvl w:ilvl="1" w:tplc="3EAEE742">
      <w:start w:val="1"/>
      <w:numFmt w:val="bullet"/>
      <w:lvlText w:val="o"/>
      <w:lvlJc w:val="left"/>
      <w:pPr>
        <w:ind w:left="840" w:hanging="420"/>
      </w:pPr>
      <w:rPr>
        <w:rFonts w:ascii="Courier New" w:hAnsi="Courier New" w:hint="default"/>
      </w:rPr>
    </w:lvl>
    <w:lvl w:ilvl="2" w:tplc="52B2F4F6">
      <w:start w:val="1"/>
      <w:numFmt w:val="bullet"/>
      <w:lvlText w:val=""/>
      <w:lvlJc w:val="left"/>
      <w:pPr>
        <w:ind w:left="1260" w:hanging="420"/>
      </w:pPr>
      <w:rPr>
        <w:rFonts w:ascii="Wingdings" w:hAnsi="Wingdings" w:hint="default"/>
      </w:rPr>
    </w:lvl>
    <w:lvl w:ilvl="3" w:tplc="0BE00330">
      <w:start w:val="1"/>
      <w:numFmt w:val="bullet"/>
      <w:lvlText w:val=""/>
      <w:lvlJc w:val="left"/>
      <w:pPr>
        <w:ind w:left="1680" w:hanging="420"/>
      </w:pPr>
      <w:rPr>
        <w:rFonts w:ascii="Symbol" w:hAnsi="Symbol" w:hint="default"/>
      </w:rPr>
    </w:lvl>
    <w:lvl w:ilvl="4" w:tplc="8F5C4124">
      <w:start w:val="1"/>
      <w:numFmt w:val="bullet"/>
      <w:lvlText w:val="o"/>
      <w:lvlJc w:val="left"/>
      <w:pPr>
        <w:ind w:left="2100" w:hanging="420"/>
      </w:pPr>
      <w:rPr>
        <w:rFonts w:ascii="Courier New" w:hAnsi="Courier New" w:hint="default"/>
      </w:rPr>
    </w:lvl>
    <w:lvl w:ilvl="5" w:tplc="7D546858">
      <w:start w:val="1"/>
      <w:numFmt w:val="bullet"/>
      <w:lvlText w:val=""/>
      <w:lvlJc w:val="left"/>
      <w:pPr>
        <w:ind w:left="2520" w:hanging="420"/>
      </w:pPr>
      <w:rPr>
        <w:rFonts w:ascii="Wingdings" w:hAnsi="Wingdings" w:hint="default"/>
      </w:rPr>
    </w:lvl>
    <w:lvl w:ilvl="6" w:tplc="4F9C644C">
      <w:start w:val="1"/>
      <w:numFmt w:val="bullet"/>
      <w:lvlText w:val=""/>
      <w:lvlJc w:val="left"/>
      <w:pPr>
        <w:ind w:left="2940" w:hanging="420"/>
      </w:pPr>
      <w:rPr>
        <w:rFonts w:ascii="Symbol" w:hAnsi="Symbol" w:hint="default"/>
      </w:rPr>
    </w:lvl>
    <w:lvl w:ilvl="7" w:tplc="2C7CF2FE">
      <w:start w:val="1"/>
      <w:numFmt w:val="bullet"/>
      <w:lvlText w:val="o"/>
      <w:lvlJc w:val="left"/>
      <w:pPr>
        <w:ind w:left="3360" w:hanging="420"/>
      </w:pPr>
      <w:rPr>
        <w:rFonts w:ascii="Courier New" w:hAnsi="Courier New" w:hint="default"/>
      </w:rPr>
    </w:lvl>
    <w:lvl w:ilvl="8" w:tplc="A3C2FAD0">
      <w:start w:val="1"/>
      <w:numFmt w:val="bullet"/>
      <w:lvlText w:val=""/>
      <w:lvlJc w:val="left"/>
      <w:pPr>
        <w:ind w:left="3780" w:hanging="420"/>
      </w:pPr>
      <w:rPr>
        <w:rFonts w:ascii="Wingdings" w:hAnsi="Wingdings" w:hint="default"/>
      </w:rPr>
    </w:lvl>
  </w:abstractNum>
  <w:abstractNum w:abstractNumId="39" w15:restartNumberingAfterBreak="0">
    <w:nsid w:val="7E944C44"/>
    <w:multiLevelType w:val="hybridMultilevel"/>
    <w:tmpl w:val="489ABF46"/>
    <w:lvl w:ilvl="0" w:tplc="7272FEE2">
      <w:start w:val="1"/>
      <w:numFmt w:val="bullet"/>
      <w:lvlText w:val=""/>
      <w:lvlJc w:val="left"/>
      <w:pPr>
        <w:tabs>
          <w:tab w:val="num" w:pos="720"/>
        </w:tabs>
        <w:ind w:left="720" w:hanging="360"/>
      </w:pPr>
      <w:rPr>
        <w:rFonts w:ascii="Symbol" w:hAnsi="Symbol" w:hint="default"/>
      </w:rPr>
    </w:lvl>
    <w:lvl w:ilvl="1" w:tplc="D70C98C4">
      <w:numFmt w:val="bullet"/>
      <w:lvlText w:val="o"/>
      <w:lvlJc w:val="left"/>
      <w:pPr>
        <w:tabs>
          <w:tab w:val="num" w:pos="1440"/>
        </w:tabs>
        <w:ind w:left="1440" w:hanging="360"/>
      </w:pPr>
      <w:rPr>
        <w:rFonts w:ascii="Courier New" w:hAnsi="Courier New" w:hint="default"/>
      </w:rPr>
    </w:lvl>
    <w:lvl w:ilvl="2" w:tplc="28269150" w:tentative="1">
      <w:start w:val="1"/>
      <w:numFmt w:val="bullet"/>
      <w:lvlText w:val=""/>
      <w:lvlJc w:val="left"/>
      <w:pPr>
        <w:tabs>
          <w:tab w:val="num" w:pos="2160"/>
        </w:tabs>
        <w:ind w:left="2160" w:hanging="360"/>
      </w:pPr>
      <w:rPr>
        <w:rFonts w:ascii="Symbol" w:hAnsi="Symbol" w:hint="default"/>
      </w:rPr>
    </w:lvl>
    <w:lvl w:ilvl="3" w:tplc="18C468D0" w:tentative="1">
      <w:start w:val="1"/>
      <w:numFmt w:val="bullet"/>
      <w:lvlText w:val=""/>
      <w:lvlJc w:val="left"/>
      <w:pPr>
        <w:tabs>
          <w:tab w:val="num" w:pos="2880"/>
        </w:tabs>
        <w:ind w:left="2880" w:hanging="360"/>
      </w:pPr>
      <w:rPr>
        <w:rFonts w:ascii="Symbol" w:hAnsi="Symbol" w:hint="default"/>
      </w:rPr>
    </w:lvl>
    <w:lvl w:ilvl="4" w:tplc="5C2423C8" w:tentative="1">
      <w:start w:val="1"/>
      <w:numFmt w:val="bullet"/>
      <w:lvlText w:val=""/>
      <w:lvlJc w:val="left"/>
      <w:pPr>
        <w:tabs>
          <w:tab w:val="num" w:pos="3600"/>
        </w:tabs>
        <w:ind w:left="3600" w:hanging="360"/>
      </w:pPr>
      <w:rPr>
        <w:rFonts w:ascii="Symbol" w:hAnsi="Symbol" w:hint="default"/>
      </w:rPr>
    </w:lvl>
    <w:lvl w:ilvl="5" w:tplc="110094AC" w:tentative="1">
      <w:start w:val="1"/>
      <w:numFmt w:val="bullet"/>
      <w:lvlText w:val=""/>
      <w:lvlJc w:val="left"/>
      <w:pPr>
        <w:tabs>
          <w:tab w:val="num" w:pos="4320"/>
        </w:tabs>
        <w:ind w:left="4320" w:hanging="360"/>
      </w:pPr>
      <w:rPr>
        <w:rFonts w:ascii="Symbol" w:hAnsi="Symbol" w:hint="default"/>
      </w:rPr>
    </w:lvl>
    <w:lvl w:ilvl="6" w:tplc="160410BE" w:tentative="1">
      <w:start w:val="1"/>
      <w:numFmt w:val="bullet"/>
      <w:lvlText w:val=""/>
      <w:lvlJc w:val="left"/>
      <w:pPr>
        <w:tabs>
          <w:tab w:val="num" w:pos="5040"/>
        </w:tabs>
        <w:ind w:left="5040" w:hanging="360"/>
      </w:pPr>
      <w:rPr>
        <w:rFonts w:ascii="Symbol" w:hAnsi="Symbol" w:hint="default"/>
      </w:rPr>
    </w:lvl>
    <w:lvl w:ilvl="7" w:tplc="863AF678" w:tentative="1">
      <w:start w:val="1"/>
      <w:numFmt w:val="bullet"/>
      <w:lvlText w:val=""/>
      <w:lvlJc w:val="left"/>
      <w:pPr>
        <w:tabs>
          <w:tab w:val="num" w:pos="5760"/>
        </w:tabs>
        <w:ind w:left="5760" w:hanging="360"/>
      </w:pPr>
      <w:rPr>
        <w:rFonts w:ascii="Symbol" w:hAnsi="Symbol" w:hint="default"/>
      </w:rPr>
    </w:lvl>
    <w:lvl w:ilvl="8" w:tplc="DBF86074" w:tentative="1">
      <w:start w:val="1"/>
      <w:numFmt w:val="bullet"/>
      <w:lvlText w:val=""/>
      <w:lvlJc w:val="left"/>
      <w:pPr>
        <w:tabs>
          <w:tab w:val="num" w:pos="6480"/>
        </w:tabs>
        <w:ind w:left="6480" w:hanging="360"/>
      </w:pPr>
      <w:rPr>
        <w:rFonts w:ascii="Symbol" w:hAnsi="Symbol" w:hint="default"/>
      </w:rPr>
    </w:lvl>
  </w:abstractNum>
  <w:abstractNum w:abstractNumId="40" w15:restartNumberingAfterBreak="0">
    <w:nsid w:val="7EA67010"/>
    <w:multiLevelType w:val="hybridMultilevel"/>
    <w:tmpl w:val="DF7642C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16cid:durableId="663435">
    <w:abstractNumId w:val="0"/>
  </w:num>
  <w:num w:numId="2" w16cid:durableId="1173689307">
    <w:abstractNumId w:val="38"/>
  </w:num>
  <w:num w:numId="3" w16cid:durableId="1709910417">
    <w:abstractNumId w:val="22"/>
  </w:num>
  <w:num w:numId="4" w16cid:durableId="844782764">
    <w:abstractNumId w:val="29"/>
  </w:num>
  <w:num w:numId="5" w16cid:durableId="2022657161">
    <w:abstractNumId w:val="18"/>
  </w:num>
  <w:num w:numId="6" w16cid:durableId="1061558012">
    <w:abstractNumId w:val="35"/>
  </w:num>
  <w:num w:numId="7" w16cid:durableId="1474450352">
    <w:abstractNumId w:val="34"/>
  </w:num>
  <w:num w:numId="8" w16cid:durableId="1156991614">
    <w:abstractNumId w:val="19"/>
  </w:num>
  <w:num w:numId="9" w16cid:durableId="1870751528">
    <w:abstractNumId w:val="10"/>
  </w:num>
  <w:num w:numId="10" w16cid:durableId="1030833632">
    <w:abstractNumId w:val="4"/>
  </w:num>
  <w:num w:numId="11" w16cid:durableId="424962827">
    <w:abstractNumId w:val="6"/>
  </w:num>
  <w:num w:numId="12" w16cid:durableId="148598125">
    <w:abstractNumId w:val="9"/>
  </w:num>
  <w:num w:numId="13" w16cid:durableId="1363869877">
    <w:abstractNumId w:val="11"/>
  </w:num>
  <w:num w:numId="14" w16cid:durableId="180896731">
    <w:abstractNumId w:val="17"/>
  </w:num>
  <w:num w:numId="15" w16cid:durableId="1091971340">
    <w:abstractNumId w:val="37"/>
  </w:num>
  <w:num w:numId="16" w16cid:durableId="868228454">
    <w:abstractNumId w:val="2"/>
  </w:num>
  <w:num w:numId="17" w16cid:durableId="637420618">
    <w:abstractNumId w:val="40"/>
  </w:num>
  <w:num w:numId="18" w16cid:durableId="1885632616">
    <w:abstractNumId w:val="14"/>
  </w:num>
  <w:num w:numId="19" w16cid:durableId="463930882">
    <w:abstractNumId w:val="15"/>
  </w:num>
  <w:num w:numId="20" w16cid:durableId="669408199">
    <w:abstractNumId w:val="1"/>
  </w:num>
  <w:num w:numId="21" w16cid:durableId="885875453">
    <w:abstractNumId w:val="25"/>
  </w:num>
  <w:num w:numId="22" w16cid:durableId="1280913177">
    <w:abstractNumId w:val="39"/>
  </w:num>
  <w:num w:numId="23" w16cid:durableId="1122727977">
    <w:abstractNumId w:val="3"/>
  </w:num>
  <w:num w:numId="24" w16cid:durableId="7486209">
    <w:abstractNumId w:val="33"/>
  </w:num>
  <w:num w:numId="25" w16cid:durableId="612859179">
    <w:abstractNumId w:val="13"/>
  </w:num>
  <w:num w:numId="26" w16cid:durableId="683359925">
    <w:abstractNumId w:val="28"/>
  </w:num>
  <w:num w:numId="27" w16cid:durableId="1661889040">
    <w:abstractNumId w:val="24"/>
  </w:num>
  <w:num w:numId="28" w16cid:durableId="991058929">
    <w:abstractNumId w:val="12"/>
  </w:num>
  <w:num w:numId="29" w16cid:durableId="818228919">
    <w:abstractNumId w:val="23"/>
  </w:num>
  <w:num w:numId="30" w16cid:durableId="579606589">
    <w:abstractNumId w:val="8"/>
  </w:num>
  <w:num w:numId="31" w16cid:durableId="1983653595">
    <w:abstractNumId w:val="26"/>
  </w:num>
  <w:num w:numId="32" w16cid:durableId="652375084">
    <w:abstractNumId w:val="21"/>
  </w:num>
  <w:num w:numId="33" w16cid:durableId="255136818">
    <w:abstractNumId w:val="7"/>
  </w:num>
  <w:num w:numId="34" w16cid:durableId="2055084259">
    <w:abstractNumId w:val="16"/>
  </w:num>
  <w:num w:numId="35" w16cid:durableId="1713579259">
    <w:abstractNumId w:val="27"/>
  </w:num>
  <w:num w:numId="36" w16cid:durableId="719940503">
    <w:abstractNumId w:val="36"/>
  </w:num>
  <w:num w:numId="37" w16cid:durableId="148861123">
    <w:abstractNumId w:val="32"/>
  </w:num>
  <w:num w:numId="38" w16cid:durableId="1643579199">
    <w:abstractNumId w:val="20"/>
  </w:num>
  <w:num w:numId="39" w16cid:durableId="659119980">
    <w:abstractNumId w:val="5"/>
  </w:num>
  <w:num w:numId="40" w16cid:durableId="270281636">
    <w:abstractNumId w:val="31"/>
  </w:num>
  <w:num w:numId="41" w16cid:durableId="756905339">
    <w:abstractNumId w:val="3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29F"/>
    <w:rsid w:val="00003AFB"/>
    <w:rsid w:val="0000472C"/>
    <w:rsid w:val="00005F3B"/>
    <w:rsid w:val="000128B8"/>
    <w:rsid w:val="00020D55"/>
    <w:rsid w:val="00021A92"/>
    <w:rsid w:val="00025012"/>
    <w:rsid w:val="000278C7"/>
    <w:rsid w:val="00030015"/>
    <w:rsid w:val="000305D5"/>
    <w:rsid w:val="000329D9"/>
    <w:rsid w:val="00033AF4"/>
    <w:rsid w:val="000352D6"/>
    <w:rsid w:val="00040EDE"/>
    <w:rsid w:val="00044D14"/>
    <w:rsid w:val="00051E26"/>
    <w:rsid w:val="00053F13"/>
    <w:rsid w:val="0006419F"/>
    <w:rsid w:val="00071E4E"/>
    <w:rsid w:val="00073A60"/>
    <w:rsid w:val="00073FDE"/>
    <w:rsid w:val="00075624"/>
    <w:rsid w:val="00075815"/>
    <w:rsid w:val="00076605"/>
    <w:rsid w:val="00076C28"/>
    <w:rsid w:val="000818C8"/>
    <w:rsid w:val="000823AF"/>
    <w:rsid w:val="00085727"/>
    <w:rsid w:val="0009090A"/>
    <w:rsid w:val="00090FEF"/>
    <w:rsid w:val="00091D4F"/>
    <w:rsid w:val="00095F92"/>
    <w:rsid w:val="00097366"/>
    <w:rsid w:val="000979C9"/>
    <w:rsid w:val="000A394F"/>
    <w:rsid w:val="000A6465"/>
    <w:rsid w:val="000A6A4C"/>
    <w:rsid w:val="000B1487"/>
    <w:rsid w:val="000B3E07"/>
    <w:rsid w:val="000B683F"/>
    <w:rsid w:val="000C15EE"/>
    <w:rsid w:val="000C440E"/>
    <w:rsid w:val="000C46A5"/>
    <w:rsid w:val="000C4769"/>
    <w:rsid w:val="000C65CC"/>
    <w:rsid w:val="000C6F29"/>
    <w:rsid w:val="000D30EF"/>
    <w:rsid w:val="000E199D"/>
    <w:rsid w:val="000E1D16"/>
    <w:rsid w:val="000E291F"/>
    <w:rsid w:val="000E44FC"/>
    <w:rsid w:val="000E4BBD"/>
    <w:rsid w:val="000F28A2"/>
    <w:rsid w:val="000F3789"/>
    <w:rsid w:val="000F4C73"/>
    <w:rsid w:val="00102E35"/>
    <w:rsid w:val="00104628"/>
    <w:rsid w:val="00105CF5"/>
    <w:rsid w:val="00106116"/>
    <w:rsid w:val="00106921"/>
    <w:rsid w:val="0011070B"/>
    <w:rsid w:val="00111511"/>
    <w:rsid w:val="00111618"/>
    <w:rsid w:val="0011503F"/>
    <w:rsid w:val="00115170"/>
    <w:rsid w:val="001170E4"/>
    <w:rsid w:val="00117FC2"/>
    <w:rsid w:val="0012175E"/>
    <w:rsid w:val="00121F5C"/>
    <w:rsid w:val="0012250C"/>
    <w:rsid w:val="0012389E"/>
    <w:rsid w:val="00130241"/>
    <w:rsid w:val="00130A8A"/>
    <w:rsid w:val="00130EF0"/>
    <w:rsid w:val="0013209F"/>
    <w:rsid w:val="00132C44"/>
    <w:rsid w:val="001340E0"/>
    <w:rsid w:val="00140EEA"/>
    <w:rsid w:val="00141CFA"/>
    <w:rsid w:val="00145818"/>
    <w:rsid w:val="001465B8"/>
    <w:rsid w:val="00150B83"/>
    <w:rsid w:val="00150D97"/>
    <w:rsid w:val="00154F27"/>
    <w:rsid w:val="00157318"/>
    <w:rsid w:val="00160C7F"/>
    <w:rsid w:val="001616D9"/>
    <w:rsid w:val="00162D84"/>
    <w:rsid w:val="00162E9C"/>
    <w:rsid w:val="0016449A"/>
    <w:rsid w:val="00164765"/>
    <w:rsid w:val="00166A31"/>
    <w:rsid w:val="00167CA4"/>
    <w:rsid w:val="00171384"/>
    <w:rsid w:val="00172E68"/>
    <w:rsid w:val="001745BD"/>
    <w:rsid w:val="001745D8"/>
    <w:rsid w:val="00174EBE"/>
    <w:rsid w:val="00176253"/>
    <w:rsid w:val="00180155"/>
    <w:rsid w:val="00182C28"/>
    <w:rsid w:val="00182C30"/>
    <w:rsid w:val="001859EC"/>
    <w:rsid w:val="00186822"/>
    <w:rsid w:val="0019158C"/>
    <w:rsid w:val="00192375"/>
    <w:rsid w:val="001934F4"/>
    <w:rsid w:val="00197CA3"/>
    <w:rsid w:val="001A0AD6"/>
    <w:rsid w:val="001A1D5D"/>
    <w:rsid w:val="001A59E3"/>
    <w:rsid w:val="001A5EC8"/>
    <w:rsid w:val="001A6077"/>
    <w:rsid w:val="001B23A1"/>
    <w:rsid w:val="001B5119"/>
    <w:rsid w:val="001B635A"/>
    <w:rsid w:val="001C0BBC"/>
    <w:rsid w:val="001C267C"/>
    <w:rsid w:val="001C41AA"/>
    <w:rsid w:val="001C5067"/>
    <w:rsid w:val="001D45EA"/>
    <w:rsid w:val="001D6086"/>
    <w:rsid w:val="001D73A4"/>
    <w:rsid w:val="001D7CD3"/>
    <w:rsid w:val="001E0BA0"/>
    <w:rsid w:val="001E1223"/>
    <w:rsid w:val="001E2367"/>
    <w:rsid w:val="001E52ED"/>
    <w:rsid w:val="001F226B"/>
    <w:rsid w:val="001F2478"/>
    <w:rsid w:val="001F680D"/>
    <w:rsid w:val="001F728F"/>
    <w:rsid w:val="002003E5"/>
    <w:rsid w:val="00200546"/>
    <w:rsid w:val="002012FB"/>
    <w:rsid w:val="002043D7"/>
    <w:rsid w:val="00210EC7"/>
    <w:rsid w:val="002114B8"/>
    <w:rsid w:val="00211772"/>
    <w:rsid w:val="00213A29"/>
    <w:rsid w:val="00213B5A"/>
    <w:rsid w:val="00214199"/>
    <w:rsid w:val="00215BA6"/>
    <w:rsid w:val="002204D8"/>
    <w:rsid w:val="00220924"/>
    <w:rsid w:val="00223610"/>
    <w:rsid w:val="002241A3"/>
    <w:rsid w:val="002245C3"/>
    <w:rsid w:val="00225874"/>
    <w:rsid w:val="002262E2"/>
    <w:rsid w:val="00226FC4"/>
    <w:rsid w:val="00233ECF"/>
    <w:rsid w:val="00237B0B"/>
    <w:rsid w:val="0024018F"/>
    <w:rsid w:val="00243608"/>
    <w:rsid w:val="00243AF3"/>
    <w:rsid w:val="00247423"/>
    <w:rsid w:val="00247AB0"/>
    <w:rsid w:val="00251801"/>
    <w:rsid w:val="002535F0"/>
    <w:rsid w:val="00253D7F"/>
    <w:rsid w:val="00263270"/>
    <w:rsid w:val="0026351D"/>
    <w:rsid w:val="0026439E"/>
    <w:rsid w:val="00265175"/>
    <w:rsid w:val="00270503"/>
    <w:rsid w:val="00274348"/>
    <w:rsid w:val="002744EA"/>
    <w:rsid w:val="00277BA2"/>
    <w:rsid w:val="00281957"/>
    <w:rsid w:val="00282994"/>
    <w:rsid w:val="00283762"/>
    <w:rsid w:val="002843CD"/>
    <w:rsid w:val="00284749"/>
    <w:rsid w:val="0029121B"/>
    <w:rsid w:val="0029135E"/>
    <w:rsid w:val="002942B5"/>
    <w:rsid w:val="00294509"/>
    <w:rsid w:val="00294D61"/>
    <w:rsid w:val="002A1E21"/>
    <w:rsid w:val="002A2407"/>
    <w:rsid w:val="002A31C3"/>
    <w:rsid w:val="002A5AD0"/>
    <w:rsid w:val="002B117B"/>
    <w:rsid w:val="002B4CD4"/>
    <w:rsid w:val="002B5828"/>
    <w:rsid w:val="002C24EC"/>
    <w:rsid w:val="002C3887"/>
    <w:rsid w:val="002C4519"/>
    <w:rsid w:val="002C4CE6"/>
    <w:rsid w:val="002C76D7"/>
    <w:rsid w:val="002D0F83"/>
    <w:rsid w:val="002D3557"/>
    <w:rsid w:val="002D48EA"/>
    <w:rsid w:val="002D667B"/>
    <w:rsid w:val="002E1071"/>
    <w:rsid w:val="002E21C6"/>
    <w:rsid w:val="00301AD2"/>
    <w:rsid w:val="00301D23"/>
    <w:rsid w:val="00302035"/>
    <w:rsid w:val="0030509F"/>
    <w:rsid w:val="003149B0"/>
    <w:rsid w:val="00321231"/>
    <w:rsid w:val="003262E3"/>
    <w:rsid w:val="00326552"/>
    <w:rsid w:val="00326D3B"/>
    <w:rsid w:val="0033155F"/>
    <w:rsid w:val="00337A09"/>
    <w:rsid w:val="00340A38"/>
    <w:rsid w:val="003467DF"/>
    <w:rsid w:val="0035163B"/>
    <w:rsid w:val="003534CA"/>
    <w:rsid w:val="003574FF"/>
    <w:rsid w:val="00357EE2"/>
    <w:rsid w:val="00361F99"/>
    <w:rsid w:val="00365C23"/>
    <w:rsid w:val="00366E47"/>
    <w:rsid w:val="0037089F"/>
    <w:rsid w:val="003749F1"/>
    <w:rsid w:val="00375D37"/>
    <w:rsid w:val="00376613"/>
    <w:rsid w:val="00376A37"/>
    <w:rsid w:val="0038514B"/>
    <w:rsid w:val="003911E9"/>
    <w:rsid w:val="0039292C"/>
    <w:rsid w:val="003932D3"/>
    <w:rsid w:val="00395411"/>
    <w:rsid w:val="003A0C98"/>
    <w:rsid w:val="003A2A7A"/>
    <w:rsid w:val="003A3154"/>
    <w:rsid w:val="003A5A49"/>
    <w:rsid w:val="003A6424"/>
    <w:rsid w:val="003B0832"/>
    <w:rsid w:val="003B254D"/>
    <w:rsid w:val="003B5E36"/>
    <w:rsid w:val="003B6398"/>
    <w:rsid w:val="003B63F0"/>
    <w:rsid w:val="003C14DE"/>
    <w:rsid w:val="003C2B83"/>
    <w:rsid w:val="003C365C"/>
    <w:rsid w:val="003C3C62"/>
    <w:rsid w:val="003C426D"/>
    <w:rsid w:val="003C4EAF"/>
    <w:rsid w:val="003C5143"/>
    <w:rsid w:val="003C5C3B"/>
    <w:rsid w:val="003C634D"/>
    <w:rsid w:val="003D6D0B"/>
    <w:rsid w:val="003E3092"/>
    <w:rsid w:val="003E7E18"/>
    <w:rsid w:val="003E7E62"/>
    <w:rsid w:val="003F3860"/>
    <w:rsid w:val="003F4A89"/>
    <w:rsid w:val="003F52E4"/>
    <w:rsid w:val="003F595B"/>
    <w:rsid w:val="003F5FBC"/>
    <w:rsid w:val="003F7415"/>
    <w:rsid w:val="00400569"/>
    <w:rsid w:val="00401D64"/>
    <w:rsid w:val="004059B4"/>
    <w:rsid w:val="00406B9A"/>
    <w:rsid w:val="00406ED5"/>
    <w:rsid w:val="00407CC7"/>
    <w:rsid w:val="00410AAC"/>
    <w:rsid w:val="00412C78"/>
    <w:rsid w:val="004140CA"/>
    <w:rsid w:val="00417727"/>
    <w:rsid w:val="004209E8"/>
    <w:rsid w:val="00421CC2"/>
    <w:rsid w:val="0042364D"/>
    <w:rsid w:val="00427CC5"/>
    <w:rsid w:val="0043228A"/>
    <w:rsid w:val="00432528"/>
    <w:rsid w:val="004405C8"/>
    <w:rsid w:val="00443135"/>
    <w:rsid w:val="004448E4"/>
    <w:rsid w:val="00446749"/>
    <w:rsid w:val="00446DDB"/>
    <w:rsid w:val="00447686"/>
    <w:rsid w:val="0045381B"/>
    <w:rsid w:val="004543ED"/>
    <w:rsid w:val="00455419"/>
    <w:rsid w:val="00456E0A"/>
    <w:rsid w:val="00466F74"/>
    <w:rsid w:val="004714EB"/>
    <w:rsid w:val="004749A8"/>
    <w:rsid w:val="00474B61"/>
    <w:rsid w:val="00480879"/>
    <w:rsid w:val="00482A66"/>
    <w:rsid w:val="00492695"/>
    <w:rsid w:val="00494EE6"/>
    <w:rsid w:val="004A22D2"/>
    <w:rsid w:val="004B00F0"/>
    <w:rsid w:val="004B0E86"/>
    <w:rsid w:val="004B25D9"/>
    <w:rsid w:val="004B5658"/>
    <w:rsid w:val="004C1F3E"/>
    <w:rsid w:val="004C2012"/>
    <w:rsid w:val="004C27A4"/>
    <w:rsid w:val="004C2DB7"/>
    <w:rsid w:val="004C3CB7"/>
    <w:rsid w:val="004D08A6"/>
    <w:rsid w:val="004D2777"/>
    <w:rsid w:val="004D298F"/>
    <w:rsid w:val="004D2E8C"/>
    <w:rsid w:val="004D461F"/>
    <w:rsid w:val="004D51F1"/>
    <w:rsid w:val="004D6666"/>
    <w:rsid w:val="004E18EA"/>
    <w:rsid w:val="004E2BB0"/>
    <w:rsid w:val="004E3B74"/>
    <w:rsid w:val="004E499C"/>
    <w:rsid w:val="004E714A"/>
    <w:rsid w:val="004F2298"/>
    <w:rsid w:val="004F38D3"/>
    <w:rsid w:val="004F47D0"/>
    <w:rsid w:val="004F4AE1"/>
    <w:rsid w:val="00500B3E"/>
    <w:rsid w:val="0050189C"/>
    <w:rsid w:val="00503287"/>
    <w:rsid w:val="00505BA9"/>
    <w:rsid w:val="005064AA"/>
    <w:rsid w:val="00507A3B"/>
    <w:rsid w:val="005129F8"/>
    <w:rsid w:val="00513E16"/>
    <w:rsid w:val="00514718"/>
    <w:rsid w:val="00514FE0"/>
    <w:rsid w:val="00517233"/>
    <w:rsid w:val="00522369"/>
    <w:rsid w:val="00522C47"/>
    <w:rsid w:val="005252A8"/>
    <w:rsid w:val="00531F66"/>
    <w:rsid w:val="005325D2"/>
    <w:rsid w:val="00532E33"/>
    <w:rsid w:val="005344F6"/>
    <w:rsid w:val="00534515"/>
    <w:rsid w:val="00535A1F"/>
    <w:rsid w:val="00536812"/>
    <w:rsid w:val="00540B65"/>
    <w:rsid w:val="00545933"/>
    <w:rsid w:val="005473EC"/>
    <w:rsid w:val="005477CA"/>
    <w:rsid w:val="0055081C"/>
    <w:rsid w:val="00551F28"/>
    <w:rsid w:val="00553907"/>
    <w:rsid w:val="0055541F"/>
    <w:rsid w:val="0055566C"/>
    <w:rsid w:val="00556ED4"/>
    <w:rsid w:val="005607A4"/>
    <w:rsid w:val="005612DB"/>
    <w:rsid w:val="00563650"/>
    <w:rsid w:val="00564CF5"/>
    <w:rsid w:val="00565893"/>
    <w:rsid w:val="005663E2"/>
    <w:rsid w:val="005800B9"/>
    <w:rsid w:val="00580CB6"/>
    <w:rsid w:val="005828CD"/>
    <w:rsid w:val="00582973"/>
    <w:rsid w:val="00586A79"/>
    <w:rsid w:val="00587143"/>
    <w:rsid w:val="005909A2"/>
    <w:rsid w:val="005927CC"/>
    <w:rsid w:val="005946BF"/>
    <w:rsid w:val="005A05C6"/>
    <w:rsid w:val="005A1A03"/>
    <w:rsid w:val="005A1ECD"/>
    <w:rsid w:val="005A4747"/>
    <w:rsid w:val="005A4C87"/>
    <w:rsid w:val="005B60ED"/>
    <w:rsid w:val="005B6BAD"/>
    <w:rsid w:val="005B6FD9"/>
    <w:rsid w:val="005C2AEA"/>
    <w:rsid w:val="005C3161"/>
    <w:rsid w:val="005C522A"/>
    <w:rsid w:val="005C55A6"/>
    <w:rsid w:val="005C60AA"/>
    <w:rsid w:val="005C6B49"/>
    <w:rsid w:val="005D102F"/>
    <w:rsid w:val="005D20B9"/>
    <w:rsid w:val="005D22A5"/>
    <w:rsid w:val="005D2D27"/>
    <w:rsid w:val="005D4582"/>
    <w:rsid w:val="005E4281"/>
    <w:rsid w:val="005E4856"/>
    <w:rsid w:val="005F1653"/>
    <w:rsid w:val="005F68A3"/>
    <w:rsid w:val="005F7870"/>
    <w:rsid w:val="005F7CE3"/>
    <w:rsid w:val="00601448"/>
    <w:rsid w:val="00602987"/>
    <w:rsid w:val="006054F4"/>
    <w:rsid w:val="0060699D"/>
    <w:rsid w:val="00607168"/>
    <w:rsid w:val="00611800"/>
    <w:rsid w:val="00617CC6"/>
    <w:rsid w:val="00621FA4"/>
    <w:rsid w:val="00622821"/>
    <w:rsid w:val="00625A38"/>
    <w:rsid w:val="00626979"/>
    <w:rsid w:val="00634895"/>
    <w:rsid w:val="00641047"/>
    <w:rsid w:val="006431CA"/>
    <w:rsid w:val="00645EB7"/>
    <w:rsid w:val="006473CF"/>
    <w:rsid w:val="0065117F"/>
    <w:rsid w:val="00652BF4"/>
    <w:rsid w:val="006532CC"/>
    <w:rsid w:val="00653C9D"/>
    <w:rsid w:val="00655D79"/>
    <w:rsid w:val="00656BCC"/>
    <w:rsid w:val="006603EF"/>
    <w:rsid w:val="00664B12"/>
    <w:rsid w:val="006652FE"/>
    <w:rsid w:val="00665D85"/>
    <w:rsid w:val="006671E8"/>
    <w:rsid w:val="00673602"/>
    <w:rsid w:val="006804E0"/>
    <w:rsid w:val="00680B16"/>
    <w:rsid w:val="00680FC3"/>
    <w:rsid w:val="00682A0C"/>
    <w:rsid w:val="0068428B"/>
    <w:rsid w:val="00690879"/>
    <w:rsid w:val="00690DB2"/>
    <w:rsid w:val="00693435"/>
    <w:rsid w:val="00695255"/>
    <w:rsid w:val="006A0582"/>
    <w:rsid w:val="006A155E"/>
    <w:rsid w:val="006A3740"/>
    <w:rsid w:val="006A4711"/>
    <w:rsid w:val="006A5BF9"/>
    <w:rsid w:val="006B0754"/>
    <w:rsid w:val="006B1C1E"/>
    <w:rsid w:val="006B2B23"/>
    <w:rsid w:val="006B4A09"/>
    <w:rsid w:val="006B4E26"/>
    <w:rsid w:val="006C07AF"/>
    <w:rsid w:val="006C1910"/>
    <w:rsid w:val="006C4D6D"/>
    <w:rsid w:val="006C6423"/>
    <w:rsid w:val="006C7683"/>
    <w:rsid w:val="006D2277"/>
    <w:rsid w:val="006D3A63"/>
    <w:rsid w:val="006D4098"/>
    <w:rsid w:val="006D5634"/>
    <w:rsid w:val="006D7FC5"/>
    <w:rsid w:val="006E03D2"/>
    <w:rsid w:val="006E76ED"/>
    <w:rsid w:val="006F0A51"/>
    <w:rsid w:val="006F203F"/>
    <w:rsid w:val="006F2B1A"/>
    <w:rsid w:val="006F4408"/>
    <w:rsid w:val="006F4B84"/>
    <w:rsid w:val="006F545D"/>
    <w:rsid w:val="006F547C"/>
    <w:rsid w:val="006F5A20"/>
    <w:rsid w:val="00703CD7"/>
    <w:rsid w:val="00717B1E"/>
    <w:rsid w:val="00721CA6"/>
    <w:rsid w:val="007265CF"/>
    <w:rsid w:val="00731C89"/>
    <w:rsid w:val="00731F28"/>
    <w:rsid w:val="007336E2"/>
    <w:rsid w:val="00735065"/>
    <w:rsid w:val="00735B7D"/>
    <w:rsid w:val="0074046C"/>
    <w:rsid w:val="00742986"/>
    <w:rsid w:val="007528BC"/>
    <w:rsid w:val="00755129"/>
    <w:rsid w:val="00755192"/>
    <w:rsid w:val="007573C5"/>
    <w:rsid w:val="00760FC1"/>
    <w:rsid w:val="00761BFA"/>
    <w:rsid w:val="007633C9"/>
    <w:rsid w:val="00764A3A"/>
    <w:rsid w:val="00765DE5"/>
    <w:rsid w:val="007664D6"/>
    <w:rsid w:val="00775EC0"/>
    <w:rsid w:val="00777982"/>
    <w:rsid w:val="00784E8B"/>
    <w:rsid w:val="00785937"/>
    <w:rsid w:val="00786572"/>
    <w:rsid w:val="00787ED7"/>
    <w:rsid w:val="007904E4"/>
    <w:rsid w:val="00792080"/>
    <w:rsid w:val="00793827"/>
    <w:rsid w:val="00794A6F"/>
    <w:rsid w:val="0079694C"/>
    <w:rsid w:val="007A0B06"/>
    <w:rsid w:val="007A392B"/>
    <w:rsid w:val="007A5AE1"/>
    <w:rsid w:val="007B3523"/>
    <w:rsid w:val="007B3A2E"/>
    <w:rsid w:val="007B4697"/>
    <w:rsid w:val="007B49E7"/>
    <w:rsid w:val="007C32AC"/>
    <w:rsid w:val="007C7669"/>
    <w:rsid w:val="007D3D30"/>
    <w:rsid w:val="007E008F"/>
    <w:rsid w:val="007E2B34"/>
    <w:rsid w:val="007E2CDA"/>
    <w:rsid w:val="007E3E4E"/>
    <w:rsid w:val="007E63E3"/>
    <w:rsid w:val="007E6BCD"/>
    <w:rsid w:val="007E7DAA"/>
    <w:rsid w:val="007F2B03"/>
    <w:rsid w:val="008026CC"/>
    <w:rsid w:val="008079BC"/>
    <w:rsid w:val="008101C2"/>
    <w:rsid w:val="008129CB"/>
    <w:rsid w:val="0081483C"/>
    <w:rsid w:val="0081609B"/>
    <w:rsid w:val="00816286"/>
    <w:rsid w:val="0082228B"/>
    <w:rsid w:val="008239F5"/>
    <w:rsid w:val="00824D9E"/>
    <w:rsid w:val="008266F8"/>
    <w:rsid w:val="00826C2A"/>
    <w:rsid w:val="00827BE8"/>
    <w:rsid w:val="00831DC1"/>
    <w:rsid w:val="00832A4B"/>
    <w:rsid w:val="008341C7"/>
    <w:rsid w:val="008360D1"/>
    <w:rsid w:val="00836177"/>
    <w:rsid w:val="0083683D"/>
    <w:rsid w:val="00836BF3"/>
    <w:rsid w:val="008414EA"/>
    <w:rsid w:val="008459AF"/>
    <w:rsid w:val="008465A0"/>
    <w:rsid w:val="00846744"/>
    <w:rsid w:val="00850930"/>
    <w:rsid w:val="00851C7B"/>
    <w:rsid w:val="0085270B"/>
    <w:rsid w:val="00852C9C"/>
    <w:rsid w:val="00854B23"/>
    <w:rsid w:val="00857CA1"/>
    <w:rsid w:val="008607E1"/>
    <w:rsid w:val="00864718"/>
    <w:rsid w:val="0086479E"/>
    <w:rsid w:val="008723CC"/>
    <w:rsid w:val="0087681F"/>
    <w:rsid w:val="00876F80"/>
    <w:rsid w:val="00881335"/>
    <w:rsid w:val="008818E1"/>
    <w:rsid w:val="0088491C"/>
    <w:rsid w:val="0089729A"/>
    <w:rsid w:val="008974BF"/>
    <w:rsid w:val="008A48AE"/>
    <w:rsid w:val="008B1F8F"/>
    <w:rsid w:val="008B3A2D"/>
    <w:rsid w:val="008B3B4D"/>
    <w:rsid w:val="008B4B66"/>
    <w:rsid w:val="008C0D1B"/>
    <w:rsid w:val="008C153B"/>
    <w:rsid w:val="008C1790"/>
    <w:rsid w:val="008C32E0"/>
    <w:rsid w:val="008C4191"/>
    <w:rsid w:val="008C5038"/>
    <w:rsid w:val="008C5A81"/>
    <w:rsid w:val="008D003A"/>
    <w:rsid w:val="008D1DF9"/>
    <w:rsid w:val="008D2F65"/>
    <w:rsid w:val="008E2602"/>
    <w:rsid w:val="008E2CE6"/>
    <w:rsid w:val="008E68BC"/>
    <w:rsid w:val="008F7FDE"/>
    <w:rsid w:val="009005CA"/>
    <w:rsid w:val="0090091B"/>
    <w:rsid w:val="00901A60"/>
    <w:rsid w:val="00905197"/>
    <w:rsid w:val="009066B5"/>
    <w:rsid w:val="00907479"/>
    <w:rsid w:val="00907FEE"/>
    <w:rsid w:val="00923814"/>
    <w:rsid w:val="009310FA"/>
    <w:rsid w:val="009321B5"/>
    <w:rsid w:val="00934A93"/>
    <w:rsid w:val="0093524A"/>
    <w:rsid w:val="00935A88"/>
    <w:rsid w:val="00937541"/>
    <w:rsid w:val="00944A09"/>
    <w:rsid w:val="00944ECF"/>
    <w:rsid w:val="00945162"/>
    <w:rsid w:val="00947D62"/>
    <w:rsid w:val="009511D6"/>
    <w:rsid w:val="00952325"/>
    <w:rsid w:val="00954242"/>
    <w:rsid w:val="00954F6B"/>
    <w:rsid w:val="009607FF"/>
    <w:rsid w:val="00962532"/>
    <w:rsid w:val="0096293E"/>
    <w:rsid w:val="009631AF"/>
    <w:rsid w:val="009650BC"/>
    <w:rsid w:val="00966B7D"/>
    <w:rsid w:val="00967A58"/>
    <w:rsid w:val="00970738"/>
    <w:rsid w:val="009760F3"/>
    <w:rsid w:val="009772DB"/>
    <w:rsid w:val="00981131"/>
    <w:rsid w:val="00982676"/>
    <w:rsid w:val="00983BEE"/>
    <w:rsid w:val="00984B91"/>
    <w:rsid w:val="00985641"/>
    <w:rsid w:val="00985FA3"/>
    <w:rsid w:val="00992765"/>
    <w:rsid w:val="00993AD9"/>
    <w:rsid w:val="009A0DDF"/>
    <w:rsid w:val="009A3222"/>
    <w:rsid w:val="009A4449"/>
    <w:rsid w:val="009A6784"/>
    <w:rsid w:val="009A7A9D"/>
    <w:rsid w:val="009B66E6"/>
    <w:rsid w:val="009B7358"/>
    <w:rsid w:val="009C7265"/>
    <w:rsid w:val="009D0085"/>
    <w:rsid w:val="009D0834"/>
    <w:rsid w:val="009D1383"/>
    <w:rsid w:val="009D1C9E"/>
    <w:rsid w:val="009D2A11"/>
    <w:rsid w:val="009D7338"/>
    <w:rsid w:val="009E557B"/>
    <w:rsid w:val="009E5F13"/>
    <w:rsid w:val="009E7030"/>
    <w:rsid w:val="009E75D5"/>
    <w:rsid w:val="009F042E"/>
    <w:rsid w:val="009F0DE8"/>
    <w:rsid w:val="009F756B"/>
    <w:rsid w:val="00A00719"/>
    <w:rsid w:val="00A04516"/>
    <w:rsid w:val="00A04CB6"/>
    <w:rsid w:val="00A04DFF"/>
    <w:rsid w:val="00A06FE2"/>
    <w:rsid w:val="00A118BB"/>
    <w:rsid w:val="00A12B55"/>
    <w:rsid w:val="00A132B8"/>
    <w:rsid w:val="00A1553B"/>
    <w:rsid w:val="00A16904"/>
    <w:rsid w:val="00A212E3"/>
    <w:rsid w:val="00A267CF"/>
    <w:rsid w:val="00A26855"/>
    <w:rsid w:val="00A26D85"/>
    <w:rsid w:val="00A34461"/>
    <w:rsid w:val="00A34868"/>
    <w:rsid w:val="00A35522"/>
    <w:rsid w:val="00A41181"/>
    <w:rsid w:val="00A426C5"/>
    <w:rsid w:val="00A44E11"/>
    <w:rsid w:val="00A474EE"/>
    <w:rsid w:val="00A53EF2"/>
    <w:rsid w:val="00A54EE7"/>
    <w:rsid w:val="00A560D0"/>
    <w:rsid w:val="00A6187B"/>
    <w:rsid w:val="00A6204D"/>
    <w:rsid w:val="00A633B6"/>
    <w:rsid w:val="00A6347C"/>
    <w:rsid w:val="00A670AF"/>
    <w:rsid w:val="00A71B35"/>
    <w:rsid w:val="00A7255A"/>
    <w:rsid w:val="00A72C95"/>
    <w:rsid w:val="00A7322D"/>
    <w:rsid w:val="00A73A5D"/>
    <w:rsid w:val="00A80382"/>
    <w:rsid w:val="00A869EA"/>
    <w:rsid w:val="00A86BEE"/>
    <w:rsid w:val="00A908EA"/>
    <w:rsid w:val="00A9490E"/>
    <w:rsid w:val="00A94C62"/>
    <w:rsid w:val="00A97C53"/>
    <w:rsid w:val="00AA5C0C"/>
    <w:rsid w:val="00AA701A"/>
    <w:rsid w:val="00AA7650"/>
    <w:rsid w:val="00AB1294"/>
    <w:rsid w:val="00AB4FA5"/>
    <w:rsid w:val="00AB7EB1"/>
    <w:rsid w:val="00AC022C"/>
    <w:rsid w:val="00AC2CDB"/>
    <w:rsid w:val="00AC5C13"/>
    <w:rsid w:val="00AC67C0"/>
    <w:rsid w:val="00AC7882"/>
    <w:rsid w:val="00AD57D8"/>
    <w:rsid w:val="00AD7EC0"/>
    <w:rsid w:val="00AE664B"/>
    <w:rsid w:val="00AF1E7F"/>
    <w:rsid w:val="00AF5484"/>
    <w:rsid w:val="00AF7BCB"/>
    <w:rsid w:val="00B0050A"/>
    <w:rsid w:val="00B00620"/>
    <w:rsid w:val="00B01B02"/>
    <w:rsid w:val="00B034CB"/>
    <w:rsid w:val="00B037F1"/>
    <w:rsid w:val="00B04B49"/>
    <w:rsid w:val="00B06BAB"/>
    <w:rsid w:val="00B078E7"/>
    <w:rsid w:val="00B10058"/>
    <w:rsid w:val="00B11802"/>
    <w:rsid w:val="00B1218F"/>
    <w:rsid w:val="00B313C1"/>
    <w:rsid w:val="00B332E7"/>
    <w:rsid w:val="00B33FB9"/>
    <w:rsid w:val="00B34801"/>
    <w:rsid w:val="00B406A9"/>
    <w:rsid w:val="00B41319"/>
    <w:rsid w:val="00B42991"/>
    <w:rsid w:val="00B4309C"/>
    <w:rsid w:val="00B45FE9"/>
    <w:rsid w:val="00B5145C"/>
    <w:rsid w:val="00B55D00"/>
    <w:rsid w:val="00B5637F"/>
    <w:rsid w:val="00B60C95"/>
    <w:rsid w:val="00B62D26"/>
    <w:rsid w:val="00B63F9E"/>
    <w:rsid w:val="00B67000"/>
    <w:rsid w:val="00B73CA4"/>
    <w:rsid w:val="00B749F8"/>
    <w:rsid w:val="00B77D05"/>
    <w:rsid w:val="00B807BF"/>
    <w:rsid w:val="00B81397"/>
    <w:rsid w:val="00B81C71"/>
    <w:rsid w:val="00B82A99"/>
    <w:rsid w:val="00B83C11"/>
    <w:rsid w:val="00B87E6D"/>
    <w:rsid w:val="00B918B5"/>
    <w:rsid w:val="00B924F3"/>
    <w:rsid w:val="00B94A63"/>
    <w:rsid w:val="00B951AE"/>
    <w:rsid w:val="00B97C55"/>
    <w:rsid w:val="00B97C7B"/>
    <w:rsid w:val="00BA07AA"/>
    <w:rsid w:val="00BA2D22"/>
    <w:rsid w:val="00BA3113"/>
    <w:rsid w:val="00BA320B"/>
    <w:rsid w:val="00BA4213"/>
    <w:rsid w:val="00BA463F"/>
    <w:rsid w:val="00BA54AE"/>
    <w:rsid w:val="00BA6998"/>
    <w:rsid w:val="00BA72AA"/>
    <w:rsid w:val="00BB12DB"/>
    <w:rsid w:val="00BB440B"/>
    <w:rsid w:val="00BB4625"/>
    <w:rsid w:val="00BC0A6B"/>
    <w:rsid w:val="00BC229B"/>
    <w:rsid w:val="00BC6CEF"/>
    <w:rsid w:val="00BD1564"/>
    <w:rsid w:val="00BD2C92"/>
    <w:rsid w:val="00BD35EC"/>
    <w:rsid w:val="00BD39F4"/>
    <w:rsid w:val="00BD5371"/>
    <w:rsid w:val="00BD74A6"/>
    <w:rsid w:val="00BE094A"/>
    <w:rsid w:val="00BE2149"/>
    <w:rsid w:val="00BE3AD3"/>
    <w:rsid w:val="00BE5183"/>
    <w:rsid w:val="00BE60B0"/>
    <w:rsid w:val="00BF10FB"/>
    <w:rsid w:val="00BF11DF"/>
    <w:rsid w:val="00BF31FE"/>
    <w:rsid w:val="00BF6BFE"/>
    <w:rsid w:val="00BF74D2"/>
    <w:rsid w:val="00C022DE"/>
    <w:rsid w:val="00C02761"/>
    <w:rsid w:val="00C04157"/>
    <w:rsid w:val="00C06007"/>
    <w:rsid w:val="00C070A0"/>
    <w:rsid w:val="00C107FD"/>
    <w:rsid w:val="00C12163"/>
    <w:rsid w:val="00C130FC"/>
    <w:rsid w:val="00C20C10"/>
    <w:rsid w:val="00C22EFD"/>
    <w:rsid w:val="00C27885"/>
    <w:rsid w:val="00C30A21"/>
    <w:rsid w:val="00C31A7B"/>
    <w:rsid w:val="00C3232A"/>
    <w:rsid w:val="00C32CE4"/>
    <w:rsid w:val="00C34D4C"/>
    <w:rsid w:val="00C36146"/>
    <w:rsid w:val="00C377E9"/>
    <w:rsid w:val="00C43375"/>
    <w:rsid w:val="00C46293"/>
    <w:rsid w:val="00C530F6"/>
    <w:rsid w:val="00C533C6"/>
    <w:rsid w:val="00C5574E"/>
    <w:rsid w:val="00C5663C"/>
    <w:rsid w:val="00C66B8E"/>
    <w:rsid w:val="00C66E8D"/>
    <w:rsid w:val="00C6710C"/>
    <w:rsid w:val="00C67360"/>
    <w:rsid w:val="00C7358F"/>
    <w:rsid w:val="00C740C2"/>
    <w:rsid w:val="00C75677"/>
    <w:rsid w:val="00C80DB6"/>
    <w:rsid w:val="00C82EEA"/>
    <w:rsid w:val="00C8587C"/>
    <w:rsid w:val="00C85AF7"/>
    <w:rsid w:val="00C85CEB"/>
    <w:rsid w:val="00C86BFE"/>
    <w:rsid w:val="00C90382"/>
    <w:rsid w:val="00C91A00"/>
    <w:rsid w:val="00C9374B"/>
    <w:rsid w:val="00CA0B07"/>
    <w:rsid w:val="00CA0F37"/>
    <w:rsid w:val="00CA0F59"/>
    <w:rsid w:val="00CA1317"/>
    <w:rsid w:val="00CA156E"/>
    <w:rsid w:val="00CA34D2"/>
    <w:rsid w:val="00CB04B3"/>
    <w:rsid w:val="00CB263B"/>
    <w:rsid w:val="00CB38F2"/>
    <w:rsid w:val="00CB64A6"/>
    <w:rsid w:val="00CC051E"/>
    <w:rsid w:val="00CC0D7D"/>
    <w:rsid w:val="00CC31CC"/>
    <w:rsid w:val="00CC560D"/>
    <w:rsid w:val="00CC64A3"/>
    <w:rsid w:val="00CC64AD"/>
    <w:rsid w:val="00CC6B7F"/>
    <w:rsid w:val="00CE01BC"/>
    <w:rsid w:val="00CE2325"/>
    <w:rsid w:val="00CE2C20"/>
    <w:rsid w:val="00CE33CF"/>
    <w:rsid w:val="00CF088F"/>
    <w:rsid w:val="00CF201A"/>
    <w:rsid w:val="00CF5B80"/>
    <w:rsid w:val="00CF7D5A"/>
    <w:rsid w:val="00D01163"/>
    <w:rsid w:val="00D06B56"/>
    <w:rsid w:val="00D06D36"/>
    <w:rsid w:val="00D06E90"/>
    <w:rsid w:val="00D07FAA"/>
    <w:rsid w:val="00D105A3"/>
    <w:rsid w:val="00D17DFE"/>
    <w:rsid w:val="00D23D9E"/>
    <w:rsid w:val="00D263EA"/>
    <w:rsid w:val="00D30519"/>
    <w:rsid w:val="00D30755"/>
    <w:rsid w:val="00D312F0"/>
    <w:rsid w:val="00D32B5B"/>
    <w:rsid w:val="00D3448D"/>
    <w:rsid w:val="00D35562"/>
    <w:rsid w:val="00D372C4"/>
    <w:rsid w:val="00D42735"/>
    <w:rsid w:val="00D4291A"/>
    <w:rsid w:val="00D4360E"/>
    <w:rsid w:val="00D5497A"/>
    <w:rsid w:val="00D624BC"/>
    <w:rsid w:val="00D63AB1"/>
    <w:rsid w:val="00D64BFF"/>
    <w:rsid w:val="00D715FE"/>
    <w:rsid w:val="00D7287C"/>
    <w:rsid w:val="00D7358A"/>
    <w:rsid w:val="00D73810"/>
    <w:rsid w:val="00D73DDF"/>
    <w:rsid w:val="00D76B21"/>
    <w:rsid w:val="00D8283F"/>
    <w:rsid w:val="00D85AB8"/>
    <w:rsid w:val="00D87B69"/>
    <w:rsid w:val="00D901A7"/>
    <w:rsid w:val="00D90E97"/>
    <w:rsid w:val="00D923B0"/>
    <w:rsid w:val="00D94526"/>
    <w:rsid w:val="00D951A0"/>
    <w:rsid w:val="00D967B7"/>
    <w:rsid w:val="00D967F7"/>
    <w:rsid w:val="00DA12C4"/>
    <w:rsid w:val="00DA2004"/>
    <w:rsid w:val="00DA3733"/>
    <w:rsid w:val="00DA5860"/>
    <w:rsid w:val="00DA6DA3"/>
    <w:rsid w:val="00DA78D6"/>
    <w:rsid w:val="00DA7CA9"/>
    <w:rsid w:val="00DB1BE1"/>
    <w:rsid w:val="00DB1D08"/>
    <w:rsid w:val="00DB2112"/>
    <w:rsid w:val="00DB637A"/>
    <w:rsid w:val="00DB7734"/>
    <w:rsid w:val="00DB7805"/>
    <w:rsid w:val="00DB7FB3"/>
    <w:rsid w:val="00DC7ABC"/>
    <w:rsid w:val="00DD156B"/>
    <w:rsid w:val="00DD3E4C"/>
    <w:rsid w:val="00DD66F1"/>
    <w:rsid w:val="00DD6BFA"/>
    <w:rsid w:val="00DD7A61"/>
    <w:rsid w:val="00DE0285"/>
    <w:rsid w:val="00DE30BF"/>
    <w:rsid w:val="00DF14B6"/>
    <w:rsid w:val="00DF236D"/>
    <w:rsid w:val="00DF4F65"/>
    <w:rsid w:val="00DF504C"/>
    <w:rsid w:val="00E05949"/>
    <w:rsid w:val="00E06358"/>
    <w:rsid w:val="00E0783B"/>
    <w:rsid w:val="00E1193B"/>
    <w:rsid w:val="00E16F23"/>
    <w:rsid w:val="00E210D0"/>
    <w:rsid w:val="00E214A5"/>
    <w:rsid w:val="00E22F92"/>
    <w:rsid w:val="00E232AE"/>
    <w:rsid w:val="00E24567"/>
    <w:rsid w:val="00E26AB9"/>
    <w:rsid w:val="00E271BF"/>
    <w:rsid w:val="00E272BE"/>
    <w:rsid w:val="00E27AB2"/>
    <w:rsid w:val="00E31A0A"/>
    <w:rsid w:val="00E3508B"/>
    <w:rsid w:val="00E36730"/>
    <w:rsid w:val="00E36D30"/>
    <w:rsid w:val="00E42F00"/>
    <w:rsid w:val="00E4529F"/>
    <w:rsid w:val="00E46C47"/>
    <w:rsid w:val="00E47658"/>
    <w:rsid w:val="00E51492"/>
    <w:rsid w:val="00E52CEA"/>
    <w:rsid w:val="00E5671D"/>
    <w:rsid w:val="00E5791A"/>
    <w:rsid w:val="00E636AF"/>
    <w:rsid w:val="00E64207"/>
    <w:rsid w:val="00E6441A"/>
    <w:rsid w:val="00E64A3E"/>
    <w:rsid w:val="00E65D7F"/>
    <w:rsid w:val="00E70249"/>
    <w:rsid w:val="00E71FD8"/>
    <w:rsid w:val="00E74B51"/>
    <w:rsid w:val="00E75ABE"/>
    <w:rsid w:val="00E763C0"/>
    <w:rsid w:val="00E77D43"/>
    <w:rsid w:val="00E82881"/>
    <w:rsid w:val="00E848FB"/>
    <w:rsid w:val="00E86BCB"/>
    <w:rsid w:val="00E9131F"/>
    <w:rsid w:val="00E936EF"/>
    <w:rsid w:val="00EA234D"/>
    <w:rsid w:val="00EA364E"/>
    <w:rsid w:val="00EA4E99"/>
    <w:rsid w:val="00EA6030"/>
    <w:rsid w:val="00EA7DE7"/>
    <w:rsid w:val="00EB5EC1"/>
    <w:rsid w:val="00EB6E44"/>
    <w:rsid w:val="00EB79D4"/>
    <w:rsid w:val="00EC123B"/>
    <w:rsid w:val="00EC131C"/>
    <w:rsid w:val="00EC2E91"/>
    <w:rsid w:val="00EC6332"/>
    <w:rsid w:val="00EC6511"/>
    <w:rsid w:val="00EC7C7C"/>
    <w:rsid w:val="00ED2764"/>
    <w:rsid w:val="00ED4F3A"/>
    <w:rsid w:val="00ED5F82"/>
    <w:rsid w:val="00ED6712"/>
    <w:rsid w:val="00EE6476"/>
    <w:rsid w:val="00EE6B29"/>
    <w:rsid w:val="00F04996"/>
    <w:rsid w:val="00F05281"/>
    <w:rsid w:val="00F059D3"/>
    <w:rsid w:val="00F1246A"/>
    <w:rsid w:val="00F1335D"/>
    <w:rsid w:val="00F14DC4"/>
    <w:rsid w:val="00F15279"/>
    <w:rsid w:val="00F1609A"/>
    <w:rsid w:val="00F2007D"/>
    <w:rsid w:val="00F249AD"/>
    <w:rsid w:val="00F329D0"/>
    <w:rsid w:val="00F33589"/>
    <w:rsid w:val="00F3465C"/>
    <w:rsid w:val="00F41DFC"/>
    <w:rsid w:val="00F454DD"/>
    <w:rsid w:val="00F4783B"/>
    <w:rsid w:val="00F50769"/>
    <w:rsid w:val="00F5167B"/>
    <w:rsid w:val="00F51C98"/>
    <w:rsid w:val="00F55535"/>
    <w:rsid w:val="00F56774"/>
    <w:rsid w:val="00F64D62"/>
    <w:rsid w:val="00F657D9"/>
    <w:rsid w:val="00F66823"/>
    <w:rsid w:val="00F70342"/>
    <w:rsid w:val="00F704FB"/>
    <w:rsid w:val="00F74802"/>
    <w:rsid w:val="00F74B2E"/>
    <w:rsid w:val="00F74EAC"/>
    <w:rsid w:val="00F77E89"/>
    <w:rsid w:val="00F81175"/>
    <w:rsid w:val="00F81AC2"/>
    <w:rsid w:val="00F872D3"/>
    <w:rsid w:val="00F87A08"/>
    <w:rsid w:val="00F91084"/>
    <w:rsid w:val="00F9180E"/>
    <w:rsid w:val="00F924A0"/>
    <w:rsid w:val="00F93A79"/>
    <w:rsid w:val="00F975C9"/>
    <w:rsid w:val="00FA147E"/>
    <w:rsid w:val="00FA402C"/>
    <w:rsid w:val="00FA63E2"/>
    <w:rsid w:val="00FA6EDF"/>
    <w:rsid w:val="00FA6EE6"/>
    <w:rsid w:val="00FB0E83"/>
    <w:rsid w:val="00FB3EBF"/>
    <w:rsid w:val="00FB5DDE"/>
    <w:rsid w:val="00FC1974"/>
    <w:rsid w:val="00FC2C4B"/>
    <w:rsid w:val="00FC51A0"/>
    <w:rsid w:val="00FD1ACB"/>
    <w:rsid w:val="00FD233D"/>
    <w:rsid w:val="00FD4C1D"/>
    <w:rsid w:val="00FD5C81"/>
    <w:rsid w:val="00FE2B4F"/>
    <w:rsid w:val="00FE3A03"/>
    <w:rsid w:val="00FE5504"/>
    <w:rsid w:val="00FE66C8"/>
    <w:rsid w:val="00FE67B0"/>
    <w:rsid w:val="00FF0C51"/>
    <w:rsid w:val="00FF1690"/>
    <w:rsid w:val="00FF2890"/>
    <w:rsid w:val="00FF5CC9"/>
    <w:rsid w:val="00FF6196"/>
    <w:rsid w:val="00FF6C6C"/>
    <w:rsid w:val="0DBF71AF"/>
    <w:rsid w:val="0FCD3681"/>
    <w:rsid w:val="16E29C3B"/>
    <w:rsid w:val="1B6B952A"/>
    <w:rsid w:val="23E3CE8E"/>
    <w:rsid w:val="244CC483"/>
    <w:rsid w:val="24A8531E"/>
    <w:rsid w:val="27846545"/>
    <w:rsid w:val="2BDDCB74"/>
    <w:rsid w:val="30D90D3F"/>
    <w:rsid w:val="32661CCC"/>
    <w:rsid w:val="33097E2A"/>
    <w:rsid w:val="34AEFCA2"/>
    <w:rsid w:val="375E7F91"/>
    <w:rsid w:val="417DBF14"/>
    <w:rsid w:val="4A0DEF73"/>
    <w:rsid w:val="4E7D894E"/>
    <w:rsid w:val="50DC10D6"/>
    <w:rsid w:val="545BE403"/>
    <w:rsid w:val="558F7113"/>
    <w:rsid w:val="56940567"/>
    <w:rsid w:val="57183789"/>
    <w:rsid w:val="5BA60F5A"/>
    <w:rsid w:val="5CFA9BCB"/>
    <w:rsid w:val="65720EE5"/>
    <w:rsid w:val="68E1044F"/>
    <w:rsid w:val="6E7FB466"/>
    <w:rsid w:val="76AEF999"/>
    <w:rsid w:val="7856D0C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706740"/>
  <w15:chartTrackingRefBased/>
  <w15:docId w15:val="{F7F08982-6760-490D-8DF6-CB04467A8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1C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3375"/>
    <w:pPr>
      <w:keepNext/>
      <w:keepLines/>
      <w:spacing w:before="40" w:after="0"/>
      <w:outlineLvl w:val="1"/>
    </w:pPr>
    <w:rPr>
      <w:rFonts w:asciiTheme="majorHAnsi" w:eastAsiaTheme="majorEastAsia" w:hAnsiTheme="majorHAnsi" w:cstheme="majorBidi"/>
      <w:color w:val="2F5496" w:themeColor="accent1" w:themeShade="BF"/>
      <w:sz w:val="26"/>
      <w:szCs w:val="26"/>
      <w:lang w:val="en-AU"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7CA4"/>
    <w:pPr>
      <w:ind w:left="720"/>
      <w:contextualSpacing/>
    </w:pPr>
  </w:style>
  <w:style w:type="character" w:styleId="Hyperlink">
    <w:name w:val="Hyperlink"/>
    <w:basedOn w:val="DefaultParagraphFont"/>
    <w:uiPriority w:val="99"/>
    <w:unhideWhenUsed/>
    <w:rsid w:val="00D06E90"/>
    <w:rPr>
      <w:color w:val="0000FF"/>
      <w:u w:val="single"/>
    </w:rPr>
  </w:style>
  <w:style w:type="character" w:styleId="UnresolvedMention">
    <w:name w:val="Unresolved Mention"/>
    <w:basedOn w:val="DefaultParagraphFont"/>
    <w:uiPriority w:val="99"/>
    <w:semiHidden/>
    <w:unhideWhenUsed/>
    <w:rsid w:val="00321231"/>
    <w:rPr>
      <w:color w:val="605E5C"/>
      <w:shd w:val="clear" w:color="auto" w:fill="E1DFDD"/>
    </w:rPr>
  </w:style>
  <w:style w:type="paragraph" w:customStyle="1" w:styleId="mb-4">
    <w:name w:val="mb-4"/>
    <w:basedOn w:val="Normal"/>
    <w:rsid w:val="007D3D3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ext-muted">
    <w:name w:val="text-muted"/>
    <w:basedOn w:val="DefaultParagraphFont"/>
    <w:rsid w:val="007D3D30"/>
  </w:style>
  <w:style w:type="paragraph" w:styleId="NormalWeb">
    <w:name w:val="Normal (Web)"/>
    <w:basedOn w:val="Normal"/>
    <w:uiPriority w:val="99"/>
    <w:semiHidden/>
    <w:unhideWhenUsed/>
    <w:rsid w:val="00D3075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5473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88133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881335"/>
  </w:style>
  <w:style w:type="character" w:customStyle="1" w:styleId="eop">
    <w:name w:val="eop"/>
    <w:basedOn w:val="DefaultParagraphFont"/>
    <w:rsid w:val="00881335"/>
  </w:style>
  <w:style w:type="character" w:customStyle="1" w:styleId="Heading2Char">
    <w:name w:val="Heading 2 Char"/>
    <w:basedOn w:val="DefaultParagraphFont"/>
    <w:link w:val="Heading2"/>
    <w:uiPriority w:val="9"/>
    <w:rsid w:val="00C43375"/>
    <w:rPr>
      <w:rFonts w:asciiTheme="majorHAnsi" w:eastAsiaTheme="majorEastAsia" w:hAnsiTheme="majorHAnsi" w:cstheme="majorBidi"/>
      <w:color w:val="2F5496" w:themeColor="accent1" w:themeShade="BF"/>
      <w:sz w:val="26"/>
      <w:szCs w:val="26"/>
      <w:lang w:val="en-AU" w:eastAsia="ja-JP"/>
    </w:rPr>
  </w:style>
  <w:style w:type="character" w:customStyle="1" w:styleId="Heading1Char">
    <w:name w:val="Heading 1 Char"/>
    <w:basedOn w:val="DefaultParagraphFont"/>
    <w:link w:val="Heading1"/>
    <w:uiPriority w:val="9"/>
    <w:rsid w:val="00B81C71"/>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223610"/>
    <w:rPr>
      <w:color w:val="954F72" w:themeColor="followedHyperlink"/>
      <w:u w:val="single"/>
    </w:rPr>
  </w:style>
  <w:style w:type="paragraph" w:styleId="Header">
    <w:name w:val="header"/>
    <w:basedOn w:val="Normal"/>
    <w:link w:val="HeaderChar"/>
    <w:uiPriority w:val="99"/>
    <w:unhideWhenUsed/>
    <w:rsid w:val="001F72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728F"/>
  </w:style>
  <w:style w:type="paragraph" w:styleId="Footer">
    <w:name w:val="footer"/>
    <w:basedOn w:val="Normal"/>
    <w:link w:val="FooterChar"/>
    <w:uiPriority w:val="99"/>
    <w:unhideWhenUsed/>
    <w:rsid w:val="001F72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72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611620">
      <w:bodyDiv w:val="1"/>
      <w:marLeft w:val="0"/>
      <w:marRight w:val="0"/>
      <w:marTop w:val="0"/>
      <w:marBottom w:val="0"/>
      <w:divBdr>
        <w:top w:val="none" w:sz="0" w:space="0" w:color="auto"/>
        <w:left w:val="none" w:sz="0" w:space="0" w:color="auto"/>
        <w:bottom w:val="none" w:sz="0" w:space="0" w:color="auto"/>
        <w:right w:val="none" w:sz="0" w:space="0" w:color="auto"/>
      </w:divBdr>
      <w:divsChild>
        <w:div w:id="8140597">
          <w:marLeft w:val="547"/>
          <w:marRight w:val="0"/>
          <w:marTop w:val="0"/>
          <w:marBottom w:val="0"/>
          <w:divBdr>
            <w:top w:val="none" w:sz="0" w:space="0" w:color="auto"/>
            <w:left w:val="none" w:sz="0" w:space="0" w:color="auto"/>
            <w:bottom w:val="none" w:sz="0" w:space="0" w:color="auto"/>
            <w:right w:val="none" w:sz="0" w:space="0" w:color="auto"/>
          </w:divBdr>
        </w:div>
        <w:div w:id="222448624">
          <w:marLeft w:val="547"/>
          <w:marRight w:val="0"/>
          <w:marTop w:val="0"/>
          <w:marBottom w:val="0"/>
          <w:divBdr>
            <w:top w:val="none" w:sz="0" w:space="0" w:color="auto"/>
            <w:left w:val="none" w:sz="0" w:space="0" w:color="auto"/>
            <w:bottom w:val="none" w:sz="0" w:space="0" w:color="auto"/>
            <w:right w:val="none" w:sz="0" w:space="0" w:color="auto"/>
          </w:divBdr>
        </w:div>
        <w:div w:id="1354187241">
          <w:marLeft w:val="547"/>
          <w:marRight w:val="0"/>
          <w:marTop w:val="0"/>
          <w:marBottom w:val="0"/>
          <w:divBdr>
            <w:top w:val="none" w:sz="0" w:space="0" w:color="auto"/>
            <w:left w:val="none" w:sz="0" w:space="0" w:color="auto"/>
            <w:bottom w:val="none" w:sz="0" w:space="0" w:color="auto"/>
            <w:right w:val="none" w:sz="0" w:space="0" w:color="auto"/>
          </w:divBdr>
        </w:div>
        <w:div w:id="1490638369">
          <w:marLeft w:val="547"/>
          <w:marRight w:val="0"/>
          <w:marTop w:val="0"/>
          <w:marBottom w:val="0"/>
          <w:divBdr>
            <w:top w:val="none" w:sz="0" w:space="0" w:color="auto"/>
            <w:left w:val="none" w:sz="0" w:space="0" w:color="auto"/>
            <w:bottom w:val="none" w:sz="0" w:space="0" w:color="auto"/>
            <w:right w:val="none" w:sz="0" w:space="0" w:color="auto"/>
          </w:divBdr>
        </w:div>
        <w:div w:id="1711107607">
          <w:marLeft w:val="547"/>
          <w:marRight w:val="0"/>
          <w:marTop w:val="0"/>
          <w:marBottom w:val="0"/>
          <w:divBdr>
            <w:top w:val="none" w:sz="0" w:space="0" w:color="auto"/>
            <w:left w:val="none" w:sz="0" w:space="0" w:color="auto"/>
            <w:bottom w:val="none" w:sz="0" w:space="0" w:color="auto"/>
            <w:right w:val="none" w:sz="0" w:space="0" w:color="auto"/>
          </w:divBdr>
        </w:div>
        <w:div w:id="1772122027">
          <w:marLeft w:val="547"/>
          <w:marRight w:val="0"/>
          <w:marTop w:val="0"/>
          <w:marBottom w:val="0"/>
          <w:divBdr>
            <w:top w:val="none" w:sz="0" w:space="0" w:color="auto"/>
            <w:left w:val="none" w:sz="0" w:space="0" w:color="auto"/>
            <w:bottom w:val="none" w:sz="0" w:space="0" w:color="auto"/>
            <w:right w:val="none" w:sz="0" w:space="0" w:color="auto"/>
          </w:divBdr>
        </w:div>
      </w:divsChild>
    </w:div>
    <w:div w:id="265622817">
      <w:bodyDiv w:val="1"/>
      <w:marLeft w:val="0"/>
      <w:marRight w:val="0"/>
      <w:marTop w:val="0"/>
      <w:marBottom w:val="0"/>
      <w:divBdr>
        <w:top w:val="none" w:sz="0" w:space="0" w:color="auto"/>
        <w:left w:val="none" w:sz="0" w:space="0" w:color="auto"/>
        <w:bottom w:val="none" w:sz="0" w:space="0" w:color="auto"/>
        <w:right w:val="none" w:sz="0" w:space="0" w:color="auto"/>
      </w:divBdr>
      <w:divsChild>
        <w:div w:id="505943428">
          <w:marLeft w:val="274"/>
          <w:marRight w:val="0"/>
          <w:marTop w:val="0"/>
          <w:marBottom w:val="160"/>
          <w:divBdr>
            <w:top w:val="none" w:sz="0" w:space="0" w:color="auto"/>
            <w:left w:val="none" w:sz="0" w:space="0" w:color="auto"/>
            <w:bottom w:val="none" w:sz="0" w:space="0" w:color="auto"/>
            <w:right w:val="none" w:sz="0" w:space="0" w:color="auto"/>
          </w:divBdr>
        </w:div>
        <w:div w:id="1087728391">
          <w:marLeft w:val="274"/>
          <w:marRight w:val="0"/>
          <w:marTop w:val="0"/>
          <w:marBottom w:val="160"/>
          <w:divBdr>
            <w:top w:val="none" w:sz="0" w:space="0" w:color="auto"/>
            <w:left w:val="none" w:sz="0" w:space="0" w:color="auto"/>
            <w:bottom w:val="none" w:sz="0" w:space="0" w:color="auto"/>
            <w:right w:val="none" w:sz="0" w:space="0" w:color="auto"/>
          </w:divBdr>
        </w:div>
        <w:div w:id="1834225062">
          <w:marLeft w:val="274"/>
          <w:marRight w:val="0"/>
          <w:marTop w:val="0"/>
          <w:marBottom w:val="160"/>
          <w:divBdr>
            <w:top w:val="none" w:sz="0" w:space="0" w:color="auto"/>
            <w:left w:val="none" w:sz="0" w:space="0" w:color="auto"/>
            <w:bottom w:val="none" w:sz="0" w:space="0" w:color="auto"/>
            <w:right w:val="none" w:sz="0" w:space="0" w:color="auto"/>
          </w:divBdr>
        </w:div>
      </w:divsChild>
    </w:div>
    <w:div w:id="282660254">
      <w:bodyDiv w:val="1"/>
      <w:marLeft w:val="0"/>
      <w:marRight w:val="0"/>
      <w:marTop w:val="0"/>
      <w:marBottom w:val="0"/>
      <w:divBdr>
        <w:top w:val="none" w:sz="0" w:space="0" w:color="auto"/>
        <w:left w:val="none" w:sz="0" w:space="0" w:color="auto"/>
        <w:bottom w:val="none" w:sz="0" w:space="0" w:color="auto"/>
        <w:right w:val="none" w:sz="0" w:space="0" w:color="auto"/>
      </w:divBdr>
    </w:div>
    <w:div w:id="409431298">
      <w:bodyDiv w:val="1"/>
      <w:marLeft w:val="0"/>
      <w:marRight w:val="0"/>
      <w:marTop w:val="0"/>
      <w:marBottom w:val="0"/>
      <w:divBdr>
        <w:top w:val="none" w:sz="0" w:space="0" w:color="auto"/>
        <w:left w:val="none" w:sz="0" w:space="0" w:color="auto"/>
        <w:bottom w:val="none" w:sz="0" w:space="0" w:color="auto"/>
        <w:right w:val="none" w:sz="0" w:space="0" w:color="auto"/>
      </w:divBdr>
    </w:div>
    <w:div w:id="450170092">
      <w:bodyDiv w:val="1"/>
      <w:marLeft w:val="0"/>
      <w:marRight w:val="0"/>
      <w:marTop w:val="0"/>
      <w:marBottom w:val="0"/>
      <w:divBdr>
        <w:top w:val="none" w:sz="0" w:space="0" w:color="auto"/>
        <w:left w:val="none" w:sz="0" w:space="0" w:color="auto"/>
        <w:bottom w:val="none" w:sz="0" w:space="0" w:color="auto"/>
        <w:right w:val="none" w:sz="0" w:space="0" w:color="auto"/>
      </w:divBdr>
      <w:divsChild>
        <w:div w:id="1882397228">
          <w:marLeft w:val="547"/>
          <w:marRight w:val="173"/>
          <w:marTop w:val="0"/>
          <w:marBottom w:val="0"/>
          <w:divBdr>
            <w:top w:val="none" w:sz="0" w:space="0" w:color="auto"/>
            <w:left w:val="none" w:sz="0" w:space="0" w:color="auto"/>
            <w:bottom w:val="none" w:sz="0" w:space="0" w:color="auto"/>
            <w:right w:val="none" w:sz="0" w:space="0" w:color="auto"/>
          </w:divBdr>
        </w:div>
      </w:divsChild>
    </w:div>
    <w:div w:id="715010101">
      <w:bodyDiv w:val="1"/>
      <w:marLeft w:val="0"/>
      <w:marRight w:val="0"/>
      <w:marTop w:val="0"/>
      <w:marBottom w:val="0"/>
      <w:divBdr>
        <w:top w:val="none" w:sz="0" w:space="0" w:color="auto"/>
        <w:left w:val="none" w:sz="0" w:space="0" w:color="auto"/>
        <w:bottom w:val="none" w:sz="0" w:space="0" w:color="auto"/>
        <w:right w:val="none" w:sz="0" w:space="0" w:color="auto"/>
      </w:divBdr>
      <w:divsChild>
        <w:div w:id="30810780">
          <w:marLeft w:val="547"/>
          <w:marRight w:val="173"/>
          <w:marTop w:val="0"/>
          <w:marBottom w:val="0"/>
          <w:divBdr>
            <w:top w:val="none" w:sz="0" w:space="0" w:color="auto"/>
            <w:left w:val="none" w:sz="0" w:space="0" w:color="auto"/>
            <w:bottom w:val="none" w:sz="0" w:space="0" w:color="auto"/>
            <w:right w:val="none" w:sz="0" w:space="0" w:color="auto"/>
          </w:divBdr>
        </w:div>
        <w:div w:id="934366017">
          <w:marLeft w:val="547"/>
          <w:marRight w:val="173"/>
          <w:marTop w:val="0"/>
          <w:marBottom w:val="0"/>
          <w:divBdr>
            <w:top w:val="none" w:sz="0" w:space="0" w:color="auto"/>
            <w:left w:val="none" w:sz="0" w:space="0" w:color="auto"/>
            <w:bottom w:val="none" w:sz="0" w:space="0" w:color="auto"/>
            <w:right w:val="none" w:sz="0" w:space="0" w:color="auto"/>
          </w:divBdr>
        </w:div>
        <w:div w:id="1165173461">
          <w:marLeft w:val="547"/>
          <w:marRight w:val="173"/>
          <w:marTop w:val="0"/>
          <w:marBottom w:val="0"/>
          <w:divBdr>
            <w:top w:val="none" w:sz="0" w:space="0" w:color="auto"/>
            <w:left w:val="none" w:sz="0" w:space="0" w:color="auto"/>
            <w:bottom w:val="none" w:sz="0" w:space="0" w:color="auto"/>
            <w:right w:val="none" w:sz="0" w:space="0" w:color="auto"/>
          </w:divBdr>
        </w:div>
        <w:div w:id="1443570674">
          <w:marLeft w:val="547"/>
          <w:marRight w:val="173"/>
          <w:marTop w:val="0"/>
          <w:marBottom w:val="0"/>
          <w:divBdr>
            <w:top w:val="none" w:sz="0" w:space="0" w:color="auto"/>
            <w:left w:val="none" w:sz="0" w:space="0" w:color="auto"/>
            <w:bottom w:val="none" w:sz="0" w:space="0" w:color="auto"/>
            <w:right w:val="none" w:sz="0" w:space="0" w:color="auto"/>
          </w:divBdr>
        </w:div>
      </w:divsChild>
    </w:div>
    <w:div w:id="725756865">
      <w:bodyDiv w:val="1"/>
      <w:marLeft w:val="0"/>
      <w:marRight w:val="0"/>
      <w:marTop w:val="0"/>
      <w:marBottom w:val="0"/>
      <w:divBdr>
        <w:top w:val="none" w:sz="0" w:space="0" w:color="auto"/>
        <w:left w:val="none" w:sz="0" w:space="0" w:color="auto"/>
        <w:bottom w:val="none" w:sz="0" w:space="0" w:color="auto"/>
        <w:right w:val="none" w:sz="0" w:space="0" w:color="auto"/>
      </w:divBdr>
      <w:divsChild>
        <w:div w:id="509417978">
          <w:marLeft w:val="374"/>
          <w:marRight w:val="0"/>
          <w:marTop w:val="200"/>
          <w:marBottom w:val="0"/>
          <w:divBdr>
            <w:top w:val="none" w:sz="0" w:space="0" w:color="auto"/>
            <w:left w:val="none" w:sz="0" w:space="0" w:color="auto"/>
            <w:bottom w:val="none" w:sz="0" w:space="0" w:color="auto"/>
            <w:right w:val="none" w:sz="0" w:space="0" w:color="auto"/>
          </w:divBdr>
        </w:div>
      </w:divsChild>
    </w:div>
    <w:div w:id="751774360">
      <w:bodyDiv w:val="1"/>
      <w:marLeft w:val="0"/>
      <w:marRight w:val="0"/>
      <w:marTop w:val="0"/>
      <w:marBottom w:val="0"/>
      <w:divBdr>
        <w:top w:val="none" w:sz="0" w:space="0" w:color="auto"/>
        <w:left w:val="none" w:sz="0" w:space="0" w:color="auto"/>
        <w:bottom w:val="none" w:sz="0" w:space="0" w:color="auto"/>
        <w:right w:val="none" w:sz="0" w:space="0" w:color="auto"/>
      </w:divBdr>
    </w:div>
    <w:div w:id="787894645">
      <w:bodyDiv w:val="1"/>
      <w:marLeft w:val="0"/>
      <w:marRight w:val="0"/>
      <w:marTop w:val="0"/>
      <w:marBottom w:val="0"/>
      <w:divBdr>
        <w:top w:val="none" w:sz="0" w:space="0" w:color="auto"/>
        <w:left w:val="none" w:sz="0" w:space="0" w:color="auto"/>
        <w:bottom w:val="none" w:sz="0" w:space="0" w:color="auto"/>
        <w:right w:val="none" w:sz="0" w:space="0" w:color="auto"/>
      </w:divBdr>
    </w:div>
    <w:div w:id="790590367">
      <w:bodyDiv w:val="1"/>
      <w:marLeft w:val="0"/>
      <w:marRight w:val="0"/>
      <w:marTop w:val="0"/>
      <w:marBottom w:val="0"/>
      <w:divBdr>
        <w:top w:val="none" w:sz="0" w:space="0" w:color="auto"/>
        <w:left w:val="none" w:sz="0" w:space="0" w:color="auto"/>
        <w:bottom w:val="none" w:sz="0" w:space="0" w:color="auto"/>
        <w:right w:val="none" w:sz="0" w:space="0" w:color="auto"/>
      </w:divBdr>
    </w:div>
    <w:div w:id="815145934">
      <w:bodyDiv w:val="1"/>
      <w:marLeft w:val="0"/>
      <w:marRight w:val="0"/>
      <w:marTop w:val="0"/>
      <w:marBottom w:val="0"/>
      <w:divBdr>
        <w:top w:val="none" w:sz="0" w:space="0" w:color="auto"/>
        <w:left w:val="none" w:sz="0" w:space="0" w:color="auto"/>
        <w:bottom w:val="none" w:sz="0" w:space="0" w:color="auto"/>
        <w:right w:val="none" w:sz="0" w:space="0" w:color="auto"/>
      </w:divBdr>
      <w:divsChild>
        <w:div w:id="1956250939">
          <w:marLeft w:val="547"/>
          <w:marRight w:val="0"/>
          <w:marTop w:val="0"/>
          <w:marBottom w:val="0"/>
          <w:divBdr>
            <w:top w:val="none" w:sz="0" w:space="0" w:color="auto"/>
            <w:left w:val="none" w:sz="0" w:space="0" w:color="auto"/>
            <w:bottom w:val="none" w:sz="0" w:space="0" w:color="auto"/>
            <w:right w:val="none" w:sz="0" w:space="0" w:color="auto"/>
          </w:divBdr>
        </w:div>
      </w:divsChild>
    </w:div>
    <w:div w:id="874733698">
      <w:bodyDiv w:val="1"/>
      <w:marLeft w:val="0"/>
      <w:marRight w:val="0"/>
      <w:marTop w:val="0"/>
      <w:marBottom w:val="0"/>
      <w:divBdr>
        <w:top w:val="none" w:sz="0" w:space="0" w:color="auto"/>
        <w:left w:val="none" w:sz="0" w:space="0" w:color="auto"/>
        <w:bottom w:val="none" w:sz="0" w:space="0" w:color="auto"/>
        <w:right w:val="none" w:sz="0" w:space="0" w:color="auto"/>
      </w:divBdr>
    </w:div>
    <w:div w:id="875196242">
      <w:bodyDiv w:val="1"/>
      <w:marLeft w:val="0"/>
      <w:marRight w:val="0"/>
      <w:marTop w:val="0"/>
      <w:marBottom w:val="0"/>
      <w:divBdr>
        <w:top w:val="none" w:sz="0" w:space="0" w:color="auto"/>
        <w:left w:val="none" w:sz="0" w:space="0" w:color="auto"/>
        <w:bottom w:val="none" w:sz="0" w:space="0" w:color="auto"/>
        <w:right w:val="none" w:sz="0" w:space="0" w:color="auto"/>
      </w:divBdr>
      <w:divsChild>
        <w:div w:id="14771789">
          <w:marLeft w:val="547"/>
          <w:marRight w:val="0"/>
          <w:marTop w:val="0"/>
          <w:marBottom w:val="0"/>
          <w:divBdr>
            <w:top w:val="none" w:sz="0" w:space="0" w:color="auto"/>
            <w:left w:val="none" w:sz="0" w:space="0" w:color="auto"/>
            <w:bottom w:val="none" w:sz="0" w:space="0" w:color="auto"/>
            <w:right w:val="none" w:sz="0" w:space="0" w:color="auto"/>
          </w:divBdr>
        </w:div>
        <w:div w:id="35206275">
          <w:marLeft w:val="547"/>
          <w:marRight w:val="0"/>
          <w:marTop w:val="0"/>
          <w:marBottom w:val="0"/>
          <w:divBdr>
            <w:top w:val="none" w:sz="0" w:space="0" w:color="auto"/>
            <w:left w:val="none" w:sz="0" w:space="0" w:color="auto"/>
            <w:bottom w:val="none" w:sz="0" w:space="0" w:color="auto"/>
            <w:right w:val="none" w:sz="0" w:space="0" w:color="auto"/>
          </w:divBdr>
        </w:div>
        <w:div w:id="58788192">
          <w:marLeft w:val="547"/>
          <w:marRight w:val="0"/>
          <w:marTop w:val="0"/>
          <w:marBottom w:val="0"/>
          <w:divBdr>
            <w:top w:val="none" w:sz="0" w:space="0" w:color="auto"/>
            <w:left w:val="none" w:sz="0" w:space="0" w:color="auto"/>
            <w:bottom w:val="none" w:sz="0" w:space="0" w:color="auto"/>
            <w:right w:val="none" w:sz="0" w:space="0" w:color="auto"/>
          </w:divBdr>
        </w:div>
        <w:div w:id="269555354">
          <w:marLeft w:val="547"/>
          <w:marRight w:val="0"/>
          <w:marTop w:val="0"/>
          <w:marBottom w:val="0"/>
          <w:divBdr>
            <w:top w:val="none" w:sz="0" w:space="0" w:color="auto"/>
            <w:left w:val="none" w:sz="0" w:space="0" w:color="auto"/>
            <w:bottom w:val="none" w:sz="0" w:space="0" w:color="auto"/>
            <w:right w:val="none" w:sz="0" w:space="0" w:color="auto"/>
          </w:divBdr>
        </w:div>
        <w:div w:id="1279146846">
          <w:marLeft w:val="547"/>
          <w:marRight w:val="0"/>
          <w:marTop w:val="0"/>
          <w:marBottom w:val="0"/>
          <w:divBdr>
            <w:top w:val="none" w:sz="0" w:space="0" w:color="auto"/>
            <w:left w:val="none" w:sz="0" w:space="0" w:color="auto"/>
            <w:bottom w:val="none" w:sz="0" w:space="0" w:color="auto"/>
            <w:right w:val="none" w:sz="0" w:space="0" w:color="auto"/>
          </w:divBdr>
        </w:div>
      </w:divsChild>
    </w:div>
    <w:div w:id="918293279">
      <w:bodyDiv w:val="1"/>
      <w:marLeft w:val="0"/>
      <w:marRight w:val="0"/>
      <w:marTop w:val="0"/>
      <w:marBottom w:val="0"/>
      <w:divBdr>
        <w:top w:val="none" w:sz="0" w:space="0" w:color="auto"/>
        <w:left w:val="none" w:sz="0" w:space="0" w:color="auto"/>
        <w:bottom w:val="none" w:sz="0" w:space="0" w:color="auto"/>
        <w:right w:val="none" w:sz="0" w:space="0" w:color="auto"/>
      </w:divBdr>
    </w:div>
    <w:div w:id="930744487">
      <w:bodyDiv w:val="1"/>
      <w:marLeft w:val="0"/>
      <w:marRight w:val="0"/>
      <w:marTop w:val="0"/>
      <w:marBottom w:val="0"/>
      <w:divBdr>
        <w:top w:val="none" w:sz="0" w:space="0" w:color="auto"/>
        <w:left w:val="none" w:sz="0" w:space="0" w:color="auto"/>
        <w:bottom w:val="none" w:sz="0" w:space="0" w:color="auto"/>
        <w:right w:val="none" w:sz="0" w:space="0" w:color="auto"/>
      </w:divBdr>
    </w:div>
    <w:div w:id="955915595">
      <w:bodyDiv w:val="1"/>
      <w:marLeft w:val="0"/>
      <w:marRight w:val="0"/>
      <w:marTop w:val="0"/>
      <w:marBottom w:val="0"/>
      <w:divBdr>
        <w:top w:val="none" w:sz="0" w:space="0" w:color="auto"/>
        <w:left w:val="none" w:sz="0" w:space="0" w:color="auto"/>
        <w:bottom w:val="none" w:sz="0" w:space="0" w:color="auto"/>
        <w:right w:val="none" w:sz="0" w:space="0" w:color="auto"/>
      </w:divBdr>
    </w:div>
    <w:div w:id="1005789608">
      <w:bodyDiv w:val="1"/>
      <w:marLeft w:val="0"/>
      <w:marRight w:val="0"/>
      <w:marTop w:val="0"/>
      <w:marBottom w:val="0"/>
      <w:divBdr>
        <w:top w:val="none" w:sz="0" w:space="0" w:color="auto"/>
        <w:left w:val="none" w:sz="0" w:space="0" w:color="auto"/>
        <w:bottom w:val="none" w:sz="0" w:space="0" w:color="auto"/>
        <w:right w:val="none" w:sz="0" w:space="0" w:color="auto"/>
      </w:divBdr>
      <w:divsChild>
        <w:div w:id="122233745">
          <w:marLeft w:val="0"/>
          <w:marRight w:val="0"/>
          <w:marTop w:val="0"/>
          <w:marBottom w:val="0"/>
          <w:divBdr>
            <w:top w:val="none" w:sz="0" w:space="0" w:color="auto"/>
            <w:left w:val="none" w:sz="0" w:space="0" w:color="auto"/>
            <w:bottom w:val="none" w:sz="0" w:space="0" w:color="auto"/>
            <w:right w:val="none" w:sz="0" w:space="0" w:color="auto"/>
          </w:divBdr>
          <w:divsChild>
            <w:div w:id="2092047018">
              <w:marLeft w:val="0"/>
              <w:marRight w:val="0"/>
              <w:marTop w:val="0"/>
              <w:marBottom w:val="0"/>
              <w:divBdr>
                <w:top w:val="none" w:sz="0" w:space="0" w:color="auto"/>
                <w:left w:val="none" w:sz="0" w:space="0" w:color="auto"/>
                <w:bottom w:val="none" w:sz="0" w:space="0" w:color="auto"/>
                <w:right w:val="none" w:sz="0" w:space="0" w:color="auto"/>
              </w:divBdr>
            </w:div>
          </w:divsChild>
        </w:div>
        <w:div w:id="160239703">
          <w:marLeft w:val="0"/>
          <w:marRight w:val="0"/>
          <w:marTop w:val="0"/>
          <w:marBottom w:val="0"/>
          <w:divBdr>
            <w:top w:val="none" w:sz="0" w:space="0" w:color="auto"/>
            <w:left w:val="none" w:sz="0" w:space="0" w:color="auto"/>
            <w:bottom w:val="none" w:sz="0" w:space="0" w:color="auto"/>
            <w:right w:val="none" w:sz="0" w:space="0" w:color="auto"/>
          </w:divBdr>
          <w:divsChild>
            <w:div w:id="1506088842">
              <w:marLeft w:val="0"/>
              <w:marRight w:val="0"/>
              <w:marTop w:val="0"/>
              <w:marBottom w:val="0"/>
              <w:divBdr>
                <w:top w:val="none" w:sz="0" w:space="0" w:color="auto"/>
                <w:left w:val="none" w:sz="0" w:space="0" w:color="auto"/>
                <w:bottom w:val="none" w:sz="0" w:space="0" w:color="auto"/>
                <w:right w:val="none" w:sz="0" w:space="0" w:color="auto"/>
              </w:divBdr>
            </w:div>
          </w:divsChild>
        </w:div>
        <w:div w:id="217480154">
          <w:marLeft w:val="0"/>
          <w:marRight w:val="0"/>
          <w:marTop w:val="0"/>
          <w:marBottom w:val="0"/>
          <w:divBdr>
            <w:top w:val="none" w:sz="0" w:space="0" w:color="auto"/>
            <w:left w:val="none" w:sz="0" w:space="0" w:color="auto"/>
            <w:bottom w:val="none" w:sz="0" w:space="0" w:color="auto"/>
            <w:right w:val="none" w:sz="0" w:space="0" w:color="auto"/>
          </w:divBdr>
          <w:divsChild>
            <w:div w:id="1399018028">
              <w:marLeft w:val="0"/>
              <w:marRight w:val="0"/>
              <w:marTop w:val="0"/>
              <w:marBottom w:val="0"/>
              <w:divBdr>
                <w:top w:val="none" w:sz="0" w:space="0" w:color="auto"/>
                <w:left w:val="none" w:sz="0" w:space="0" w:color="auto"/>
                <w:bottom w:val="none" w:sz="0" w:space="0" w:color="auto"/>
                <w:right w:val="none" w:sz="0" w:space="0" w:color="auto"/>
              </w:divBdr>
            </w:div>
          </w:divsChild>
        </w:div>
        <w:div w:id="280655275">
          <w:marLeft w:val="0"/>
          <w:marRight w:val="0"/>
          <w:marTop w:val="0"/>
          <w:marBottom w:val="0"/>
          <w:divBdr>
            <w:top w:val="none" w:sz="0" w:space="0" w:color="auto"/>
            <w:left w:val="none" w:sz="0" w:space="0" w:color="auto"/>
            <w:bottom w:val="none" w:sz="0" w:space="0" w:color="auto"/>
            <w:right w:val="none" w:sz="0" w:space="0" w:color="auto"/>
          </w:divBdr>
          <w:divsChild>
            <w:div w:id="1504129918">
              <w:marLeft w:val="0"/>
              <w:marRight w:val="0"/>
              <w:marTop w:val="0"/>
              <w:marBottom w:val="0"/>
              <w:divBdr>
                <w:top w:val="none" w:sz="0" w:space="0" w:color="auto"/>
                <w:left w:val="none" w:sz="0" w:space="0" w:color="auto"/>
                <w:bottom w:val="none" w:sz="0" w:space="0" w:color="auto"/>
                <w:right w:val="none" w:sz="0" w:space="0" w:color="auto"/>
              </w:divBdr>
            </w:div>
          </w:divsChild>
        </w:div>
        <w:div w:id="338848162">
          <w:marLeft w:val="0"/>
          <w:marRight w:val="0"/>
          <w:marTop w:val="0"/>
          <w:marBottom w:val="0"/>
          <w:divBdr>
            <w:top w:val="none" w:sz="0" w:space="0" w:color="auto"/>
            <w:left w:val="none" w:sz="0" w:space="0" w:color="auto"/>
            <w:bottom w:val="none" w:sz="0" w:space="0" w:color="auto"/>
            <w:right w:val="none" w:sz="0" w:space="0" w:color="auto"/>
          </w:divBdr>
          <w:divsChild>
            <w:div w:id="330451426">
              <w:marLeft w:val="0"/>
              <w:marRight w:val="0"/>
              <w:marTop w:val="0"/>
              <w:marBottom w:val="0"/>
              <w:divBdr>
                <w:top w:val="none" w:sz="0" w:space="0" w:color="auto"/>
                <w:left w:val="none" w:sz="0" w:space="0" w:color="auto"/>
                <w:bottom w:val="none" w:sz="0" w:space="0" w:color="auto"/>
                <w:right w:val="none" w:sz="0" w:space="0" w:color="auto"/>
              </w:divBdr>
            </w:div>
          </w:divsChild>
        </w:div>
        <w:div w:id="365638051">
          <w:marLeft w:val="0"/>
          <w:marRight w:val="0"/>
          <w:marTop w:val="0"/>
          <w:marBottom w:val="0"/>
          <w:divBdr>
            <w:top w:val="none" w:sz="0" w:space="0" w:color="auto"/>
            <w:left w:val="none" w:sz="0" w:space="0" w:color="auto"/>
            <w:bottom w:val="none" w:sz="0" w:space="0" w:color="auto"/>
            <w:right w:val="none" w:sz="0" w:space="0" w:color="auto"/>
          </w:divBdr>
          <w:divsChild>
            <w:div w:id="2005276974">
              <w:marLeft w:val="0"/>
              <w:marRight w:val="0"/>
              <w:marTop w:val="0"/>
              <w:marBottom w:val="0"/>
              <w:divBdr>
                <w:top w:val="none" w:sz="0" w:space="0" w:color="auto"/>
                <w:left w:val="none" w:sz="0" w:space="0" w:color="auto"/>
                <w:bottom w:val="none" w:sz="0" w:space="0" w:color="auto"/>
                <w:right w:val="none" w:sz="0" w:space="0" w:color="auto"/>
              </w:divBdr>
            </w:div>
          </w:divsChild>
        </w:div>
        <w:div w:id="410351234">
          <w:marLeft w:val="0"/>
          <w:marRight w:val="0"/>
          <w:marTop w:val="0"/>
          <w:marBottom w:val="0"/>
          <w:divBdr>
            <w:top w:val="none" w:sz="0" w:space="0" w:color="auto"/>
            <w:left w:val="none" w:sz="0" w:space="0" w:color="auto"/>
            <w:bottom w:val="none" w:sz="0" w:space="0" w:color="auto"/>
            <w:right w:val="none" w:sz="0" w:space="0" w:color="auto"/>
          </w:divBdr>
          <w:divsChild>
            <w:div w:id="293996298">
              <w:marLeft w:val="0"/>
              <w:marRight w:val="0"/>
              <w:marTop w:val="0"/>
              <w:marBottom w:val="0"/>
              <w:divBdr>
                <w:top w:val="none" w:sz="0" w:space="0" w:color="auto"/>
                <w:left w:val="none" w:sz="0" w:space="0" w:color="auto"/>
                <w:bottom w:val="none" w:sz="0" w:space="0" w:color="auto"/>
                <w:right w:val="none" w:sz="0" w:space="0" w:color="auto"/>
              </w:divBdr>
            </w:div>
            <w:div w:id="532688966">
              <w:marLeft w:val="0"/>
              <w:marRight w:val="0"/>
              <w:marTop w:val="0"/>
              <w:marBottom w:val="0"/>
              <w:divBdr>
                <w:top w:val="none" w:sz="0" w:space="0" w:color="auto"/>
                <w:left w:val="none" w:sz="0" w:space="0" w:color="auto"/>
                <w:bottom w:val="none" w:sz="0" w:space="0" w:color="auto"/>
                <w:right w:val="none" w:sz="0" w:space="0" w:color="auto"/>
              </w:divBdr>
            </w:div>
            <w:div w:id="1336180465">
              <w:marLeft w:val="0"/>
              <w:marRight w:val="0"/>
              <w:marTop w:val="0"/>
              <w:marBottom w:val="0"/>
              <w:divBdr>
                <w:top w:val="none" w:sz="0" w:space="0" w:color="auto"/>
                <w:left w:val="none" w:sz="0" w:space="0" w:color="auto"/>
                <w:bottom w:val="none" w:sz="0" w:space="0" w:color="auto"/>
                <w:right w:val="none" w:sz="0" w:space="0" w:color="auto"/>
              </w:divBdr>
            </w:div>
            <w:div w:id="2085178202">
              <w:marLeft w:val="0"/>
              <w:marRight w:val="0"/>
              <w:marTop w:val="0"/>
              <w:marBottom w:val="0"/>
              <w:divBdr>
                <w:top w:val="none" w:sz="0" w:space="0" w:color="auto"/>
                <w:left w:val="none" w:sz="0" w:space="0" w:color="auto"/>
                <w:bottom w:val="none" w:sz="0" w:space="0" w:color="auto"/>
                <w:right w:val="none" w:sz="0" w:space="0" w:color="auto"/>
              </w:divBdr>
            </w:div>
          </w:divsChild>
        </w:div>
        <w:div w:id="500043478">
          <w:marLeft w:val="0"/>
          <w:marRight w:val="0"/>
          <w:marTop w:val="0"/>
          <w:marBottom w:val="0"/>
          <w:divBdr>
            <w:top w:val="none" w:sz="0" w:space="0" w:color="auto"/>
            <w:left w:val="none" w:sz="0" w:space="0" w:color="auto"/>
            <w:bottom w:val="none" w:sz="0" w:space="0" w:color="auto"/>
            <w:right w:val="none" w:sz="0" w:space="0" w:color="auto"/>
          </w:divBdr>
          <w:divsChild>
            <w:div w:id="1970699343">
              <w:marLeft w:val="0"/>
              <w:marRight w:val="0"/>
              <w:marTop w:val="0"/>
              <w:marBottom w:val="0"/>
              <w:divBdr>
                <w:top w:val="none" w:sz="0" w:space="0" w:color="auto"/>
                <w:left w:val="none" w:sz="0" w:space="0" w:color="auto"/>
                <w:bottom w:val="none" w:sz="0" w:space="0" w:color="auto"/>
                <w:right w:val="none" w:sz="0" w:space="0" w:color="auto"/>
              </w:divBdr>
            </w:div>
          </w:divsChild>
        </w:div>
        <w:div w:id="548958582">
          <w:marLeft w:val="0"/>
          <w:marRight w:val="0"/>
          <w:marTop w:val="0"/>
          <w:marBottom w:val="0"/>
          <w:divBdr>
            <w:top w:val="none" w:sz="0" w:space="0" w:color="auto"/>
            <w:left w:val="none" w:sz="0" w:space="0" w:color="auto"/>
            <w:bottom w:val="none" w:sz="0" w:space="0" w:color="auto"/>
            <w:right w:val="none" w:sz="0" w:space="0" w:color="auto"/>
          </w:divBdr>
          <w:divsChild>
            <w:div w:id="1889221820">
              <w:marLeft w:val="0"/>
              <w:marRight w:val="0"/>
              <w:marTop w:val="0"/>
              <w:marBottom w:val="0"/>
              <w:divBdr>
                <w:top w:val="none" w:sz="0" w:space="0" w:color="auto"/>
                <w:left w:val="none" w:sz="0" w:space="0" w:color="auto"/>
                <w:bottom w:val="none" w:sz="0" w:space="0" w:color="auto"/>
                <w:right w:val="none" w:sz="0" w:space="0" w:color="auto"/>
              </w:divBdr>
            </w:div>
          </w:divsChild>
        </w:div>
        <w:div w:id="710963270">
          <w:marLeft w:val="0"/>
          <w:marRight w:val="0"/>
          <w:marTop w:val="0"/>
          <w:marBottom w:val="0"/>
          <w:divBdr>
            <w:top w:val="none" w:sz="0" w:space="0" w:color="auto"/>
            <w:left w:val="none" w:sz="0" w:space="0" w:color="auto"/>
            <w:bottom w:val="none" w:sz="0" w:space="0" w:color="auto"/>
            <w:right w:val="none" w:sz="0" w:space="0" w:color="auto"/>
          </w:divBdr>
          <w:divsChild>
            <w:div w:id="539365368">
              <w:marLeft w:val="0"/>
              <w:marRight w:val="0"/>
              <w:marTop w:val="0"/>
              <w:marBottom w:val="0"/>
              <w:divBdr>
                <w:top w:val="none" w:sz="0" w:space="0" w:color="auto"/>
                <w:left w:val="none" w:sz="0" w:space="0" w:color="auto"/>
                <w:bottom w:val="none" w:sz="0" w:space="0" w:color="auto"/>
                <w:right w:val="none" w:sz="0" w:space="0" w:color="auto"/>
              </w:divBdr>
            </w:div>
          </w:divsChild>
        </w:div>
        <w:div w:id="749811960">
          <w:marLeft w:val="0"/>
          <w:marRight w:val="0"/>
          <w:marTop w:val="0"/>
          <w:marBottom w:val="0"/>
          <w:divBdr>
            <w:top w:val="none" w:sz="0" w:space="0" w:color="auto"/>
            <w:left w:val="none" w:sz="0" w:space="0" w:color="auto"/>
            <w:bottom w:val="none" w:sz="0" w:space="0" w:color="auto"/>
            <w:right w:val="none" w:sz="0" w:space="0" w:color="auto"/>
          </w:divBdr>
          <w:divsChild>
            <w:div w:id="141428030">
              <w:marLeft w:val="0"/>
              <w:marRight w:val="0"/>
              <w:marTop w:val="0"/>
              <w:marBottom w:val="0"/>
              <w:divBdr>
                <w:top w:val="none" w:sz="0" w:space="0" w:color="auto"/>
                <w:left w:val="none" w:sz="0" w:space="0" w:color="auto"/>
                <w:bottom w:val="none" w:sz="0" w:space="0" w:color="auto"/>
                <w:right w:val="none" w:sz="0" w:space="0" w:color="auto"/>
              </w:divBdr>
            </w:div>
          </w:divsChild>
        </w:div>
        <w:div w:id="786240401">
          <w:marLeft w:val="0"/>
          <w:marRight w:val="0"/>
          <w:marTop w:val="0"/>
          <w:marBottom w:val="0"/>
          <w:divBdr>
            <w:top w:val="none" w:sz="0" w:space="0" w:color="auto"/>
            <w:left w:val="none" w:sz="0" w:space="0" w:color="auto"/>
            <w:bottom w:val="none" w:sz="0" w:space="0" w:color="auto"/>
            <w:right w:val="none" w:sz="0" w:space="0" w:color="auto"/>
          </w:divBdr>
          <w:divsChild>
            <w:div w:id="424306059">
              <w:marLeft w:val="0"/>
              <w:marRight w:val="0"/>
              <w:marTop w:val="0"/>
              <w:marBottom w:val="0"/>
              <w:divBdr>
                <w:top w:val="none" w:sz="0" w:space="0" w:color="auto"/>
                <w:left w:val="none" w:sz="0" w:space="0" w:color="auto"/>
                <w:bottom w:val="none" w:sz="0" w:space="0" w:color="auto"/>
                <w:right w:val="none" w:sz="0" w:space="0" w:color="auto"/>
              </w:divBdr>
            </w:div>
          </w:divsChild>
        </w:div>
        <w:div w:id="791365213">
          <w:marLeft w:val="0"/>
          <w:marRight w:val="0"/>
          <w:marTop w:val="0"/>
          <w:marBottom w:val="0"/>
          <w:divBdr>
            <w:top w:val="none" w:sz="0" w:space="0" w:color="auto"/>
            <w:left w:val="none" w:sz="0" w:space="0" w:color="auto"/>
            <w:bottom w:val="none" w:sz="0" w:space="0" w:color="auto"/>
            <w:right w:val="none" w:sz="0" w:space="0" w:color="auto"/>
          </w:divBdr>
          <w:divsChild>
            <w:div w:id="1957054754">
              <w:marLeft w:val="0"/>
              <w:marRight w:val="0"/>
              <w:marTop w:val="0"/>
              <w:marBottom w:val="0"/>
              <w:divBdr>
                <w:top w:val="none" w:sz="0" w:space="0" w:color="auto"/>
                <w:left w:val="none" w:sz="0" w:space="0" w:color="auto"/>
                <w:bottom w:val="none" w:sz="0" w:space="0" w:color="auto"/>
                <w:right w:val="none" w:sz="0" w:space="0" w:color="auto"/>
              </w:divBdr>
            </w:div>
          </w:divsChild>
        </w:div>
        <w:div w:id="871917666">
          <w:marLeft w:val="0"/>
          <w:marRight w:val="0"/>
          <w:marTop w:val="0"/>
          <w:marBottom w:val="0"/>
          <w:divBdr>
            <w:top w:val="none" w:sz="0" w:space="0" w:color="auto"/>
            <w:left w:val="none" w:sz="0" w:space="0" w:color="auto"/>
            <w:bottom w:val="none" w:sz="0" w:space="0" w:color="auto"/>
            <w:right w:val="none" w:sz="0" w:space="0" w:color="auto"/>
          </w:divBdr>
          <w:divsChild>
            <w:div w:id="32465057">
              <w:marLeft w:val="0"/>
              <w:marRight w:val="0"/>
              <w:marTop w:val="0"/>
              <w:marBottom w:val="0"/>
              <w:divBdr>
                <w:top w:val="none" w:sz="0" w:space="0" w:color="auto"/>
                <w:left w:val="none" w:sz="0" w:space="0" w:color="auto"/>
                <w:bottom w:val="none" w:sz="0" w:space="0" w:color="auto"/>
                <w:right w:val="none" w:sz="0" w:space="0" w:color="auto"/>
              </w:divBdr>
            </w:div>
          </w:divsChild>
        </w:div>
        <w:div w:id="947464169">
          <w:marLeft w:val="0"/>
          <w:marRight w:val="0"/>
          <w:marTop w:val="0"/>
          <w:marBottom w:val="0"/>
          <w:divBdr>
            <w:top w:val="none" w:sz="0" w:space="0" w:color="auto"/>
            <w:left w:val="none" w:sz="0" w:space="0" w:color="auto"/>
            <w:bottom w:val="none" w:sz="0" w:space="0" w:color="auto"/>
            <w:right w:val="none" w:sz="0" w:space="0" w:color="auto"/>
          </w:divBdr>
          <w:divsChild>
            <w:div w:id="672144100">
              <w:marLeft w:val="0"/>
              <w:marRight w:val="0"/>
              <w:marTop w:val="0"/>
              <w:marBottom w:val="0"/>
              <w:divBdr>
                <w:top w:val="none" w:sz="0" w:space="0" w:color="auto"/>
                <w:left w:val="none" w:sz="0" w:space="0" w:color="auto"/>
                <w:bottom w:val="none" w:sz="0" w:space="0" w:color="auto"/>
                <w:right w:val="none" w:sz="0" w:space="0" w:color="auto"/>
              </w:divBdr>
            </w:div>
          </w:divsChild>
        </w:div>
        <w:div w:id="999390188">
          <w:marLeft w:val="0"/>
          <w:marRight w:val="0"/>
          <w:marTop w:val="0"/>
          <w:marBottom w:val="0"/>
          <w:divBdr>
            <w:top w:val="none" w:sz="0" w:space="0" w:color="auto"/>
            <w:left w:val="none" w:sz="0" w:space="0" w:color="auto"/>
            <w:bottom w:val="none" w:sz="0" w:space="0" w:color="auto"/>
            <w:right w:val="none" w:sz="0" w:space="0" w:color="auto"/>
          </w:divBdr>
          <w:divsChild>
            <w:div w:id="542863950">
              <w:marLeft w:val="0"/>
              <w:marRight w:val="0"/>
              <w:marTop w:val="0"/>
              <w:marBottom w:val="0"/>
              <w:divBdr>
                <w:top w:val="none" w:sz="0" w:space="0" w:color="auto"/>
                <w:left w:val="none" w:sz="0" w:space="0" w:color="auto"/>
                <w:bottom w:val="none" w:sz="0" w:space="0" w:color="auto"/>
                <w:right w:val="none" w:sz="0" w:space="0" w:color="auto"/>
              </w:divBdr>
            </w:div>
          </w:divsChild>
        </w:div>
        <w:div w:id="1075127587">
          <w:marLeft w:val="0"/>
          <w:marRight w:val="0"/>
          <w:marTop w:val="0"/>
          <w:marBottom w:val="0"/>
          <w:divBdr>
            <w:top w:val="none" w:sz="0" w:space="0" w:color="auto"/>
            <w:left w:val="none" w:sz="0" w:space="0" w:color="auto"/>
            <w:bottom w:val="none" w:sz="0" w:space="0" w:color="auto"/>
            <w:right w:val="none" w:sz="0" w:space="0" w:color="auto"/>
          </w:divBdr>
          <w:divsChild>
            <w:div w:id="108857786">
              <w:marLeft w:val="0"/>
              <w:marRight w:val="0"/>
              <w:marTop w:val="0"/>
              <w:marBottom w:val="0"/>
              <w:divBdr>
                <w:top w:val="none" w:sz="0" w:space="0" w:color="auto"/>
                <w:left w:val="none" w:sz="0" w:space="0" w:color="auto"/>
                <w:bottom w:val="none" w:sz="0" w:space="0" w:color="auto"/>
                <w:right w:val="none" w:sz="0" w:space="0" w:color="auto"/>
              </w:divBdr>
            </w:div>
          </w:divsChild>
        </w:div>
        <w:div w:id="1096637268">
          <w:marLeft w:val="0"/>
          <w:marRight w:val="0"/>
          <w:marTop w:val="0"/>
          <w:marBottom w:val="0"/>
          <w:divBdr>
            <w:top w:val="none" w:sz="0" w:space="0" w:color="auto"/>
            <w:left w:val="none" w:sz="0" w:space="0" w:color="auto"/>
            <w:bottom w:val="none" w:sz="0" w:space="0" w:color="auto"/>
            <w:right w:val="none" w:sz="0" w:space="0" w:color="auto"/>
          </w:divBdr>
          <w:divsChild>
            <w:div w:id="1137604791">
              <w:marLeft w:val="0"/>
              <w:marRight w:val="0"/>
              <w:marTop w:val="0"/>
              <w:marBottom w:val="0"/>
              <w:divBdr>
                <w:top w:val="none" w:sz="0" w:space="0" w:color="auto"/>
                <w:left w:val="none" w:sz="0" w:space="0" w:color="auto"/>
                <w:bottom w:val="none" w:sz="0" w:space="0" w:color="auto"/>
                <w:right w:val="none" w:sz="0" w:space="0" w:color="auto"/>
              </w:divBdr>
            </w:div>
          </w:divsChild>
        </w:div>
        <w:div w:id="1156796577">
          <w:marLeft w:val="0"/>
          <w:marRight w:val="0"/>
          <w:marTop w:val="0"/>
          <w:marBottom w:val="0"/>
          <w:divBdr>
            <w:top w:val="none" w:sz="0" w:space="0" w:color="auto"/>
            <w:left w:val="none" w:sz="0" w:space="0" w:color="auto"/>
            <w:bottom w:val="none" w:sz="0" w:space="0" w:color="auto"/>
            <w:right w:val="none" w:sz="0" w:space="0" w:color="auto"/>
          </w:divBdr>
          <w:divsChild>
            <w:div w:id="510416497">
              <w:marLeft w:val="0"/>
              <w:marRight w:val="0"/>
              <w:marTop w:val="0"/>
              <w:marBottom w:val="0"/>
              <w:divBdr>
                <w:top w:val="none" w:sz="0" w:space="0" w:color="auto"/>
                <w:left w:val="none" w:sz="0" w:space="0" w:color="auto"/>
                <w:bottom w:val="none" w:sz="0" w:space="0" w:color="auto"/>
                <w:right w:val="none" w:sz="0" w:space="0" w:color="auto"/>
              </w:divBdr>
            </w:div>
          </w:divsChild>
        </w:div>
        <w:div w:id="1174956302">
          <w:marLeft w:val="0"/>
          <w:marRight w:val="0"/>
          <w:marTop w:val="0"/>
          <w:marBottom w:val="0"/>
          <w:divBdr>
            <w:top w:val="none" w:sz="0" w:space="0" w:color="auto"/>
            <w:left w:val="none" w:sz="0" w:space="0" w:color="auto"/>
            <w:bottom w:val="none" w:sz="0" w:space="0" w:color="auto"/>
            <w:right w:val="none" w:sz="0" w:space="0" w:color="auto"/>
          </w:divBdr>
          <w:divsChild>
            <w:div w:id="1177887037">
              <w:marLeft w:val="0"/>
              <w:marRight w:val="0"/>
              <w:marTop w:val="0"/>
              <w:marBottom w:val="0"/>
              <w:divBdr>
                <w:top w:val="none" w:sz="0" w:space="0" w:color="auto"/>
                <w:left w:val="none" w:sz="0" w:space="0" w:color="auto"/>
                <w:bottom w:val="none" w:sz="0" w:space="0" w:color="auto"/>
                <w:right w:val="none" w:sz="0" w:space="0" w:color="auto"/>
              </w:divBdr>
            </w:div>
          </w:divsChild>
        </w:div>
        <w:div w:id="1222904028">
          <w:marLeft w:val="0"/>
          <w:marRight w:val="0"/>
          <w:marTop w:val="0"/>
          <w:marBottom w:val="0"/>
          <w:divBdr>
            <w:top w:val="none" w:sz="0" w:space="0" w:color="auto"/>
            <w:left w:val="none" w:sz="0" w:space="0" w:color="auto"/>
            <w:bottom w:val="none" w:sz="0" w:space="0" w:color="auto"/>
            <w:right w:val="none" w:sz="0" w:space="0" w:color="auto"/>
          </w:divBdr>
          <w:divsChild>
            <w:div w:id="421729693">
              <w:marLeft w:val="0"/>
              <w:marRight w:val="0"/>
              <w:marTop w:val="0"/>
              <w:marBottom w:val="0"/>
              <w:divBdr>
                <w:top w:val="none" w:sz="0" w:space="0" w:color="auto"/>
                <w:left w:val="none" w:sz="0" w:space="0" w:color="auto"/>
                <w:bottom w:val="none" w:sz="0" w:space="0" w:color="auto"/>
                <w:right w:val="none" w:sz="0" w:space="0" w:color="auto"/>
              </w:divBdr>
            </w:div>
          </w:divsChild>
        </w:div>
        <w:div w:id="1239704112">
          <w:marLeft w:val="0"/>
          <w:marRight w:val="0"/>
          <w:marTop w:val="0"/>
          <w:marBottom w:val="0"/>
          <w:divBdr>
            <w:top w:val="none" w:sz="0" w:space="0" w:color="auto"/>
            <w:left w:val="none" w:sz="0" w:space="0" w:color="auto"/>
            <w:bottom w:val="none" w:sz="0" w:space="0" w:color="auto"/>
            <w:right w:val="none" w:sz="0" w:space="0" w:color="auto"/>
          </w:divBdr>
          <w:divsChild>
            <w:div w:id="921915066">
              <w:marLeft w:val="0"/>
              <w:marRight w:val="0"/>
              <w:marTop w:val="0"/>
              <w:marBottom w:val="0"/>
              <w:divBdr>
                <w:top w:val="none" w:sz="0" w:space="0" w:color="auto"/>
                <w:left w:val="none" w:sz="0" w:space="0" w:color="auto"/>
                <w:bottom w:val="none" w:sz="0" w:space="0" w:color="auto"/>
                <w:right w:val="none" w:sz="0" w:space="0" w:color="auto"/>
              </w:divBdr>
            </w:div>
          </w:divsChild>
        </w:div>
        <w:div w:id="1242838124">
          <w:marLeft w:val="0"/>
          <w:marRight w:val="0"/>
          <w:marTop w:val="0"/>
          <w:marBottom w:val="0"/>
          <w:divBdr>
            <w:top w:val="none" w:sz="0" w:space="0" w:color="auto"/>
            <w:left w:val="none" w:sz="0" w:space="0" w:color="auto"/>
            <w:bottom w:val="none" w:sz="0" w:space="0" w:color="auto"/>
            <w:right w:val="none" w:sz="0" w:space="0" w:color="auto"/>
          </w:divBdr>
          <w:divsChild>
            <w:div w:id="865993987">
              <w:marLeft w:val="0"/>
              <w:marRight w:val="0"/>
              <w:marTop w:val="0"/>
              <w:marBottom w:val="0"/>
              <w:divBdr>
                <w:top w:val="none" w:sz="0" w:space="0" w:color="auto"/>
                <w:left w:val="none" w:sz="0" w:space="0" w:color="auto"/>
                <w:bottom w:val="none" w:sz="0" w:space="0" w:color="auto"/>
                <w:right w:val="none" w:sz="0" w:space="0" w:color="auto"/>
              </w:divBdr>
            </w:div>
          </w:divsChild>
        </w:div>
        <w:div w:id="1477184472">
          <w:marLeft w:val="0"/>
          <w:marRight w:val="0"/>
          <w:marTop w:val="0"/>
          <w:marBottom w:val="0"/>
          <w:divBdr>
            <w:top w:val="none" w:sz="0" w:space="0" w:color="auto"/>
            <w:left w:val="none" w:sz="0" w:space="0" w:color="auto"/>
            <w:bottom w:val="none" w:sz="0" w:space="0" w:color="auto"/>
            <w:right w:val="none" w:sz="0" w:space="0" w:color="auto"/>
          </w:divBdr>
          <w:divsChild>
            <w:div w:id="663780383">
              <w:marLeft w:val="0"/>
              <w:marRight w:val="0"/>
              <w:marTop w:val="0"/>
              <w:marBottom w:val="0"/>
              <w:divBdr>
                <w:top w:val="none" w:sz="0" w:space="0" w:color="auto"/>
                <w:left w:val="none" w:sz="0" w:space="0" w:color="auto"/>
                <w:bottom w:val="none" w:sz="0" w:space="0" w:color="auto"/>
                <w:right w:val="none" w:sz="0" w:space="0" w:color="auto"/>
              </w:divBdr>
            </w:div>
          </w:divsChild>
        </w:div>
        <w:div w:id="1486969232">
          <w:marLeft w:val="0"/>
          <w:marRight w:val="0"/>
          <w:marTop w:val="0"/>
          <w:marBottom w:val="0"/>
          <w:divBdr>
            <w:top w:val="none" w:sz="0" w:space="0" w:color="auto"/>
            <w:left w:val="none" w:sz="0" w:space="0" w:color="auto"/>
            <w:bottom w:val="none" w:sz="0" w:space="0" w:color="auto"/>
            <w:right w:val="none" w:sz="0" w:space="0" w:color="auto"/>
          </w:divBdr>
          <w:divsChild>
            <w:div w:id="1699433856">
              <w:marLeft w:val="0"/>
              <w:marRight w:val="0"/>
              <w:marTop w:val="0"/>
              <w:marBottom w:val="0"/>
              <w:divBdr>
                <w:top w:val="none" w:sz="0" w:space="0" w:color="auto"/>
                <w:left w:val="none" w:sz="0" w:space="0" w:color="auto"/>
                <w:bottom w:val="none" w:sz="0" w:space="0" w:color="auto"/>
                <w:right w:val="none" w:sz="0" w:space="0" w:color="auto"/>
              </w:divBdr>
            </w:div>
          </w:divsChild>
        </w:div>
        <w:div w:id="1619098696">
          <w:marLeft w:val="0"/>
          <w:marRight w:val="0"/>
          <w:marTop w:val="0"/>
          <w:marBottom w:val="0"/>
          <w:divBdr>
            <w:top w:val="none" w:sz="0" w:space="0" w:color="auto"/>
            <w:left w:val="none" w:sz="0" w:space="0" w:color="auto"/>
            <w:bottom w:val="none" w:sz="0" w:space="0" w:color="auto"/>
            <w:right w:val="none" w:sz="0" w:space="0" w:color="auto"/>
          </w:divBdr>
          <w:divsChild>
            <w:div w:id="937298493">
              <w:marLeft w:val="0"/>
              <w:marRight w:val="0"/>
              <w:marTop w:val="0"/>
              <w:marBottom w:val="0"/>
              <w:divBdr>
                <w:top w:val="none" w:sz="0" w:space="0" w:color="auto"/>
                <w:left w:val="none" w:sz="0" w:space="0" w:color="auto"/>
                <w:bottom w:val="none" w:sz="0" w:space="0" w:color="auto"/>
                <w:right w:val="none" w:sz="0" w:space="0" w:color="auto"/>
              </w:divBdr>
            </w:div>
          </w:divsChild>
        </w:div>
        <w:div w:id="1639727236">
          <w:marLeft w:val="0"/>
          <w:marRight w:val="0"/>
          <w:marTop w:val="0"/>
          <w:marBottom w:val="0"/>
          <w:divBdr>
            <w:top w:val="none" w:sz="0" w:space="0" w:color="auto"/>
            <w:left w:val="none" w:sz="0" w:space="0" w:color="auto"/>
            <w:bottom w:val="none" w:sz="0" w:space="0" w:color="auto"/>
            <w:right w:val="none" w:sz="0" w:space="0" w:color="auto"/>
          </w:divBdr>
          <w:divsChild>
            <w:div w:id="1913347751">
              <w:marLeft w:val="0"/>
              <w:marRight w:val="0"/>
              <w:marTop w:val="0"/>
              <w:marBottom w:val="0"/>
              <w:divBdr>
                <w:top w:val="none" w:sz="0" w:space="0" w:color="auto"/>
                <w:left w:val="none" w:sz="0" w:space="0" w:color="auto"/>
                <w:bottom w:val="none" w:sz="0" w:space="0" w:color="auto"/>
                <w:right w:val="none" w:sz="0" w:space="0" w:color="auto"/>
              </w:divBdr>
            </w:div>
          </w:divsChild>
        </w:div>
        <w:div w:id="1644852202">
          <w:marLeft w:val="0"/>
          <w:marRight w:val="0"/>
          <w:marTop w:val="0"/>
          <w:marBottom w:val="0"/>
          <w:divBdr>
            <w:top w:val="none" w:sz="0" w:space="0" w:color="auto"/>
            <w:left w:val="none" w:sz="0" w:space="0" w:color="auto"/>
            <w:bottom w:val="none" w:sz="0" w:space="0" w:color="auto"/>
            <w:right w:val="none" w:sz="0" w:space="0" w:color="auto"/>
          </w:divBdr>
          <w:divsChild>
            <w:div w:id="220021664">
              <w:marLeft w:val="0"/>
              <w:marRight w:val="0"/>
              <w:marTop w:val="0"/>
              <w:marBottom w:val="0"/>
              <w:divBdr>
                <w:top w:val="none" w:sz="0" w:space="0" w:color="auto"/>
                <w:left w:val="none" w:sz="0" w:space="0" w:color="auto"/>
                <w:bottom w:val="none" w:sz="0" w:space="0" w:color="auto"/>
                <w:right w:val="none" w:sz="0" w:space="0" w:color="auto"/>
              </w:divBdr>
            </w:div>
          </w:divsChild>
        </w:div>
        <w:div w:id="1668823158">
          <w:marLeft w:val="0"/>
          <w:marRight w:val="0"/>
          <w:marTop w:val="0"/>
          <w:marBottom w:val="0"/>
          <w:divBdr>
            <w:top w:val="none" w:sz="0" w:space="0" w:color="auto"/>
            <w:left w:val="none" w:sz="0" w:space="0" w:color="auto"/>
            <w:bottom w:val="none" w:sz="0" w:space="0" w:color="auto"/>
            <w:right w:val="none" w:sz="0" w:space="0" w:color="auto"/>
          </w:divBdr>
          <w:divsChild>
            <w:div w:id="701901866">
              <w:marLeft w:val="0"/>
              <w:marRight w:val="0"/>
              <w:marTop w:val="0"/>
              <w:marBottom w:val="0"/>
              <w:divBdr>
                <w:top w:val="none" w:sz="0" w:space="0" w:color="auto"/>
                <w:left w:val="none" w:sz="0" w:space="0" w:color="auto"/>
                <w:bottom w:val="none" w:sz="0" w:space="0" w:color="auto"/>
                <w:right w:val="none" w:sz="0" w:space="0" w:color="auto"/>
              </w:divBdr>
            </w:div>
          </w:divsChild>
        </w:div>
        <w:div w:id="1897886993">
          <w:marLeft w:val="0"/>
          <w:marRight w:val="0"/>
          <w:marTop w:val="0"/>
          <w:marBottom w:val="0"/>
          <w:divBdr>
            <w:top w:val="none" w:sz="0" w:space="0" w:color="auto"/>
            <w:left w:val="none" w:sz="0" w:space="0" w:color="auto"/>
            <w:bottom w:val="none" w:sz="0" w:space="0" w:color="auto"/>
            <w:right w:val="none" w:sz="0" w:space="0" w:color="auto"/>
          </w:divBdr>
          <w:divsChild>
            <w:div w:id="776754452">
              <w:marLeft w:val="0"/>
              <w:marRight w:val="0"/>
              <w:marTop w:val="0"/>
              <w:marBottom w:val="0"/>
              <w:divBdr>
                <w:top w:val="none" w:sz="0" w:space="0" w:color="auto"/>
                <w:left w:val="none" w:sz="0" w:space="0" w:color="auto"/>
                <w:bottom w:val="none" w:sz="0" w:space="0" w:color="auto"/>
                <w:right w:val="none" w:sz="0" w:space="0" w:color="auto"/>
              </w:divBdr>
            </w:div>
          </w:divsChild>
        </w:div>
        <w:div w:id="2015377459">
          <w:marLeft w:val="0"/>
          <w:marRight w:val="0"/>
          <w:marTop w:val="0"/>
          <w:marBottom w:val="0"/>
          <w:divBdr>
            <w:top w:val="none" w:sz="0" w:space="0" w:color="auto"/>
            <w:left w:val="none" w:sz="0" w:space="0" w:color="auto"/>
            <w:bottom w:val="none" w:sz="0" w:space="0" w:color="auto"/>
            <w:right w:val="none" w:sz="0" w:space="0" w:color="auto"/>
          </w:divBdr>
          <w:divsChild>
            <w:div w:id="43453851">
              <w:marLeft w:val="0"/>
              <w:marRight w:val="0"/>
              <w:marTop w:val="0"/>
              <w:marBottom w:val="0"/>
              <w:divBdr>
                <w:top w:val="none" w:sz="0" w:space="0" w:color="auto"/>
                <w:left w:val="none" w:sz="0" w:space="0" w:color="auto"/>
                <w:bottom w:val="none" w:sz="0" w:space="0" w:color="auto"/>
                <w:right w:val="none" w:sz="0" w:space="0" w:color="auto"/>
              </w:divBdr>
            </w:div>
          </w:divsChild>
        </w:div>
        <w:div w:id="2051146646">
          <w:marLeft w:val="0"/>
          <w:marRight w:val="0"/>
          <w:marTop w:val="0"/>
          <w:marBottom w:val="0"/>
          <w:divBdr>
            <w:top w:val="none" w:sz="0" w:space="0" w:color="auto"/>
            <w:left w:val="none" w:sz="0" w:space="0" w:color="auto"/>
            <w:bottom w:val="none" w:sz="0" w:space="0" w:color="auto"/>
            <w:right w:val="none" w:sz="0" w:space="0" w:color="auto"/>
          </w:divBdr>
          <w:divsChild>
            <w:div w:id="75975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367090">
      <w:bodyDiv w:val="1"/>
      <w:marLeft w:val="0"/>
      <w:marRight w:val="0"/>
      <w:marTop w:val="0"/>
      <w:marBottom w:val="0"/>
      <w:divBdr>
        <w:top w:val="none" w:sz="0" w:space="0" w:color="auto"/>
        <w:left w:val="none" w:sz="0" w:space="0" w:color="auto"/>
        <w:bottom w:val="none" w:sz="0" w:space="0" w:color="auto"/>
        <w:right w:val="none" w:sz="0" w:space="0" w:color="auto"/>
      </w:divBdr>
    </w:div>
    <w:div w:id="1167478059">
      <w:bodyDiv w:val="1"/>
      <w:marLeft w:val="0"/>
      <w:marRight w:val="0"/>
      <w:marTop w:val="0"/>
      <w:marBottom w:val="0"/>
      <w:divBdr>
        <w:top w:val="none" w:sz="0" w:space="0" w:color="auto"/>
        <w:left w:val="none" w:sz="0" w:space="0" w:color="auto"/>
        <w:bottom w:val="none" w:sz="0" w:space="0" w:color="auto"/>
        <w:right w:val="none" w:sz="0" w:space="0" w:color="auto"/>
      </w:divBdr>
      <w:divsChild>
        <w:div w:id="1344160941">
          <w:marLeft w:val="360"/>
          <w:marRight w:val="0"/>
          <w:marTop w:val="200"/>
          <w:marBottom w:val="0"/>
          <w:divBdr>
            <w:top w:val="none" w:sz="0" w:space="0" w:color="auto"/>
            <w:left w:val="none" w:sz="0" w:space="0" w:color="auto"/>
            <w:bottom w:val="none" w:sz="0" w:space="0" w:color="auto"/>
            <w:right w:val="none" w:sz="0" w:space="0" w:color="auto"/>
          </w:divBdr>
        </w:div>
      </w:divsChild>
    </w:div>
    <w:div w:id="1193229870">
      <w:bodyDiv w:val="1"/>
      <w:marLeft w:val="0"/>
      <w:marRight w:val="0"/>
      <w:marTop w:val="0"/>
      <w:marBottom w:val="0"/>
      <w:divBdr>
        <w:top w:val="none" w:sz="0" w:space="0" w:color="auto"/>
        <w:left w:val="none" w:sz="0" w:space="0" w:color="auto"/>
        <w:bottom w:val="none" w:sz="0" w:space="0" w:color="auto"/>
        <w:right w:val="none" w:sz="0" w:space="0" w:color="auto"/>
      </w:divBdr>
    </w:div>
    <w:div w:id="1327629000">
      <w:bodyDiv w:val="1"/>
      <w:marLeft w:val="0"/>
      <w:marRight w:val="0"/>
      <w:marTop w:val="0"/>
      <w:marBottom w:val="0"/>
      <w:divBdr>
        <w:top w:val="none" w:sz="0" w:space="0" w:color="auto"/>
        <w:left w:val="none" w:sz="0" w:space="0" w:color="auto"/>
        <w:bottom w:val="none" w:sz="0" w:space="0" w:color="auto"/>
        <w:right w:val="none" w:sz="0" w:space="0" w:color="auto"/>
      </w:divBdr>
      <w:divsChild>
        <w:div w:id="654651181">
          <w:marLeft w:val="274"/>
          <w:marRight w:val="0"/>
          <w:marTop w:val="0"/>
          <w:marBottom w:val="160"/>
          <w:divBdr>
            <w:top w:val="none" w:sz="0" w:space="0" w:color="auto"/>
            <w:left w:val="none" w:sz="0" w:space="0" w:color="auto"/>
            <w:bottom w:val="none" w:sz="0" w:space="0" w:color="auto"/>
            <w:right w:val="none" w:sz="0" w:space="0" w:color="auto"/>
          </w:divBdr>
        </w:div>
        <w:div w:id="1804539013">
          <w:marLeft w:val="274"/>
          <w:marRight w:val="0"/>
          <w:marTop w:val="0"/>
          <w:marBottom w:val="160"/>
          <w:divBdr>
            <w:top w:val="none" w:sz="0" w:space="0" w:color="auto"/>
            <w:left w:val="none" w:sz="0" w:space="0" w:color="auto"/>
            <w:bottom w:val="none" w:sz="0" w:space="0" w:color="auto"/>
            <w:right w:val="none" w:sz="0" w:space="0" w:color="auto"/>
          </w:divBdr>
        </w:div>
      </w:divsChild>
    </w:div>
    <w:div w:id="1411149525">
      <w:bodyDiv w:val="1"/>
      <w:marLeft w:val="0"/>
      <w:marRight w:val="0"/>
      <w:marTop w:val="0"/>
      <w:marBottom w:val="0"/>
      <w:divBdr>
        <w:top w:val="none" w:sz="0" w:space="0" w:color="auto"/>
        <w:left w:val="none" w:sz="0" w:space="0" w:color="auto"/>
        <w:bottom w:val="none" w:sz="0" w:space="0" w:color="auto"/>
        <w:right w:val="none" w:sz="0" w:space="0" w:color="auto"/>
      </w:divBdr>
    </w:div>
    <w:div w:id="1441534410">
      <w:bodyDiv w:val="1"/>
      <w:marLeft w:val="0"/>
      <w:marRight w:val="0"/>
      <w:marTop w:val="0"/>
      <w:marBottom w:val="0"/>
      <w:divBdr>
        <w:top w:val="none" w:sz="0" w:space="0" w:color="auto"/>
        <w:left w:val="none" w:sz="0" w:space="0" w:color="auto"/>
        <w:bottom w:val="none" w:sz="0" w:space="0" w:color="auto"/>
        <w:right w:val="none" w:sz="0" w:space="0" w:color="auto"/>
      </w:divBdr>
    </w:div>
    <w:div w:id="1481387400">
      <w:bodyDiv w:val="1"/>
      <w:marLeft w:val="0"/>
      <w:marRight w:val="0"/>
      <w:marTop w:val="0"/>
      <w:marBottom w:val="0"/>
      <w:divBdr>
        <w:top w:val="none" w:sz="0" w:space="0" w:color="auto"/>
        <w:left w:val="none" w:sz="0" w:space="0" w:color="auto"/>
        <w:bottom w:val="none" w:sz="0" w:space="0" w:color="auto"/>
        <w:right w:val="none" w:sz="0" w:space="0" w:color="auto"/>
      </w:divBdr>
    </w:div>
    <w:div w:id="1525287626">
      <w:bodyDiv w:val="1"/>
      <w:marLeft w:val="0"/>
      <w:marRight w:val="0"/>
      <w:marTop w:val="0"/>
      <w:marBottom w:val="0"/>
      <w:divBdr>
        <w:top w:val="none" w:sz="0" w:space="0" w:color="auto"/>
        <w:left w:val="none" w:sz="0" w:space="0" w:color="auto"/>
        <w:bottom w:val="none" w:sz="0" w:space="0" w:color="auto"/>
        <w:right w:val="none" w:sz="0" w:space="0" w:color="auto"/>
      </w:divBdr>
    </w:div>
    <w:div w:id="1525899774">
      <w:bodyDiv w:val="1"/>
      <w:marLeft w:val="0"/>
      <w:marRight w:val="0"/>
      <w:marTop w:val="0"/>
      <w:marBottom w:val="0"/>
      <w:divBdr>
        <w:top w:val="none" w:sz="0" w:space="0" w:color="auto"/>
        <w:left w:val="none" w:sz="0" w:space="0" w:color="auto"/>
        <w:bottom w:val="none" w:sz="0" w:space="0" w:color="auto"/>
        <w:right w:val="none" w:sz="0" w:space="0" w:color="auto"/>
      </w:divBdr>
    </w:div>
    <w:div w:id="1584026869">
      <w:bodyDiv w:val="1"/>
      <w:marLeft w:val="0"/>
      <w:marRight w:val="0"/>
      <w:marTop w:val="0"/>
      <w:marBottom w:val="0"/>
      <w:divBdr>
        <w:top w:val="none" w:sz="0" w:space="0" w:color="auto"/>
        <w:left w:val="none" w:sz="0" w:space="0" w:color="auto"/>
        <w:bottom w:val="none" w:sz="0" w:space="0" w:color="auto"/>
        <w:right w:val="none" w:sz="0" w:space="0" w:color="auto"/>
      </w:divBdr>
    </w:div>
    <w:div w:id="1827357710">
      <w:bodyDiv w:val="1"/>
      <w:marLeft w:val="0"/>
      <w:marRight w:val="0"/>
      <w:marTop w:val="0"/>
      <w:marBottom w:val="0"/>
      <w:divBdr>
        <w:top w:val="none" w:sz="0" w:space="0" w:color="auto"/>
        <w:left w:val="none" w:sz="0" w:space="0" w:color="auto"/>
        <w:bottom w:val="none" w:sz="0" w:space="0" w:color="auto"/>
        <w:right w:val="none" w:sz="0" w:space="0" w:color="auto"/>
      </w:divBdr>
    </w:div>
    <w:div w:id="1975985656">
      <w:bodyDiv w:val="1"/>
      <w:marLeft w:val="0"/>
      <w:marRight w:val="0"/>
      <w:marTop w:val="0"/>
      <w:marBottom w:val="0"/>
      <w:divBdr>
        <w:top w:val="none" w:sz="0" w:space="0" w:color="auto"/>
        <w:left w:val="none" w:sz="0" w:space="0" w:color="auto"/>
        <w:bottom w:val="none" w:sz="0" w:space="0" w:color="auto"/>
        <w:right w:val="none" w:sz="0" w:space="0" w:color="auto"/>
      </w:divBdr>
    </w:div>
    <w:div w:id="1977753103">
      <w:bodyDiv w:val="1"/>
      <w:marLeft w:val="0"/>
      <w:marRight w:val="0"/>
      <w:marTop w:val="0"/>
      <w:marBottom w:val="0"/>
      <w:divBdr>
        <w:top w:val="none" w:sz="0" w:space="0" w:color="auto"/>
        <w:left w:val="none" w:sz="0" w:space="0" w:color="auto"/>
        <w:bottom w:val="none" w:sz="0" w:space="0" w:color="auto"/>
        <w:right w:val="none" w:sz="0" w:space="0" w:color="auto"/>
      </w:divBdr>
    </w:div>
    <w:div w:id="2023818672">
      <w:bodyDiv w:val="1"/>
      <w:marLeft w:val="0"/>
      <w:marRight w:val="0"/>
      <w:marTop w:val="0"/>
      <w:marBottom w:val="0"/>
      <w:divBdr>
        <w:top w:val="none" w:sz="0" w:space="0" w:color="auto"/>
        <w:left w:val="none" w:sz="0" w:space="0" w:color="auto"/>
        <w:bottom w:val="none" w:sz="0" w:space="0" w:color="auto"/>
        <w:right w:val="none" w:sz="0" w:space="0" w:color="auto"/>
      </w:divBdr>
      <w:divsChild>
        <w:div w:id="91440523">
          <w:marLeft w:val="547"/>
          <w:marRight w:val="86"/>
          <w:marTop w:val="0"/>
          <w:marBottom w:val="0"/>
          <w:divBdr>
            <w:top w:val="none" w:sz="0" w:space="0" w:color="auto"/>
            <w:left w:val="none" w:sz="0" w:space="0" w:color="auto"/>
            <w:bottom w:val="none" w:sz="0" w:space="0" w:color="auto"/>
            <w:right w:val="none" w:sz="0" w:space="0" w:color="auto"/>
          </w:divBdr>
        </w:div>
        <w:div w:id="519202442">
          <w:marLeft w:val="1166"/>
          <w:marRight w:val="0"/>
          <w:marTop w:val="0"/>
          <w:marBottom w:val="0"/>
          <w:divBdr>
            <w:top w:val="none" w:sz="0" w:space="0" w:color="auto"/>
            <w:left w:val="none" w:sz="0" w:space="0" w:color="auto"/>
            <w:bottom w:val="none" w:sz="0" w:space="0" w:color="auto"/>
            <w:right w:val="none" w:sz="0" w:space="0" w:color="auto"/>
          </w:divBdr>
        </w:div>
        <w:div w:id="832910690">
          <w:marLeft w:val="1166"/>
          <w:marRight w:val="0"/>
          <w:marTop w:val="0"/>
          <w:marBottom w:val="0"/>
          <w:divBdr>
            <w:top w:val="none" w:sz="0" w:space="0" w:color="auto"/>
            <w:left w:val="none" w:sz="0" w:space="0" w:color="auto"/>
            <w:bottom w:val="none" w:sz="0" w:space="0" w:color="auto"/>
            <w:right w:val="none" w:sz="0" w:space="0" w:color="auto"/>
          </w:divBdr>
        </w:div>
        <w:div w:id="1110247046">
          <w:marLeft w:val="1166"/>
          <w:marRight w:val="0"/>
          <w:marTop w:val="0"/>
          <w:marBottom w:val="0"/>
          <w:divBdr>
            <w:top w:val="none" w:sz="0" w:space="0" w:color="auto"/>
            <w:left w:val="none" w:sz="0" w:space="0" w:color="auto"/>
            <w:bottom w:val="none" w:sz="0" w:space="0" w:color="auto"/>
            <w:right w:val="none" w:sz="0" w:space="0" w:color="auto"/>
          </w:divBdr>
        </w:div>
        <w:div w:id="1200506045">
          <w:marLeft w:val="1166"/>
          <w:marRight w:val="0"/>
          <w:marTop w:val="0"/>
          <w:marBottom w:val="0"/>
          <w:divBdr>
            <w:top w:val="none" w:sz="0" w:space="0" w:color="auto"/>
            <w:left w:val="none" w:sz="0" w:space="0" w:color="auto"/>
            <w:bottom w:val="none" w:sz="0" w:space="0" w:color="auto"/>
            <w:right w:val="none" w:sz="0" w:space="0" w:color="auto"/>
          </w:divBdr>
        </w:div>
        <w:div w:id="1801918866">
          <w:marLeft w:val="1166"/>
          <w:marRight w:val="0"/>
          <w:marTop w:val="0"/>
          <w:marBottom w:val="160"/>
          <w:divBdr>
            <w:top w:val="none" w:sz="0" w:space="0" w:color="auto"/>
            <w:left w:val="none" w:sz="0" w:space="0" w:color="auto"/>
            <w:bottom w:val="none" w:sz="0" w:space="0" w:color="auto"/>
            <w:right w:val="none" w:sz="0" w:space="0" w:color="auto"/>
          </w:divBdr>
        </w:div>
      </w:divsChild>
    </w:div>
    <w:div w:id="2035767099">
      <w:bodyDiv w:val="1"/>
      <w:marLeft w:val="0"/>
      <w:marRight w:val="0"/>
      <w:marTop w:val="0"/>
      <w:marBottom w:val="0"/>
      <w:divBdr>
        <w:top w:val="none" w:sz="0" w:space="0" w:color="auto"/>
        <w:left w:val="none" w:sz="0" w:space="0" w:color="auto"/>
        <w:bottom w:val="none" w:sz="0" w:space="0" w:color="auto"/>
        <w:right w:val="none" w:sz="0" w:space="0" w:color="auto"/>
      </w:divBdr>
    </w:div>
    <w:div w:id="2056077401">
      <w:bodyDiv w:val="1"/>
      <w:marLeft w:val="0"/>
      <w:marRight w:val="0"/>
      <w:marTop w:val="0"/>
      <w:marBottom w:val="0"/>
      <w:divBdr>
        <w:top w:val="none" w:sz="0" w:space="0" w:color="auto"/>
        <w:left w:val="none" w:sz="0" w:space="0" w:color="auto"/>
        <w:bottom w:val="none" w:sz="0" w:space="0" w:color="auto"/>
        <w:right w:val="none" w:sz="0" w:space="0" w:color="auto"/>
      </w:divBdr>
    </w:div>
    <w:div w:id="2114402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hyperlink" Target="https://peraturan.bpk.go.id/Details/252083/pp-no-33-tahun-2023"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perpustakaan.bappenas.go.id/e-library/file_upload/koleksi/migrasi-data-publikasi/file/Policy_Paper/Ringkasan%20Eksekutif%20Visi%20Indonesia%202045_Final.pdf" TargetMode="External"/><Relationship Id="rId24" Type="http://schemas.openxmlformats.org/officeDocument/2006/relationships/hyperlink" Target="http://203.189.89.148/images/Publikasi/BukuNeraca/buku-neraca-latest.pdf"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5" Type="http://schemas.openxmlformats.org/officeDocument/2006/relationships/numbering" Target="numbering.xml"/><Relationship Id="rId15" Type="http://schemas.openxmlformats.org/officeDocument/2006/relationships/hyperlink" Target="https://www.skkmigas.go.id/" TargetMode="External"/><Relationship Id="rId23" Type="http://schemas.openxmlformats.org/officeDocument/2006/relationships/image" Target="media/image9.png"/><Relationship Id="rId28" Type="http://schemas.openxmlformats.org/officeDocument/2006/relationships/hyperlink" Target="https://www.minerba.esdm.go.id/upload/ebook/20220329144756.pdf" TargetMode="External"/><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chart" Target="charts/chart1.xml"/><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hyperlink" Target="https://www.kemenperin.go.id/ripin" TargetMode="External"/><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unfccc.int/sites/default/files/NDC/2022-09/23.09.2022_Enhanced%20NDC%20Indonesia.pdf" TargetMode="External"/><Relationship Id="rId17" Type="http://schemas.openxmlformats.org/officeDocument/2006/relationships/hyperlink" Target="https://www.skkmigas.go.id/" TargetMode="External"/><Relationship Id="rId25" Type="http://schemas.openxmlformats.org/officeDocument/2006/relationships/hyperlink" Target="https://www.minerba.esdm.go.id/upload/ebook/20220329144914.pdf" TargetMode="External"/><Relationship Id="rId33" Type="http://schemas.openxmlformats.org/officeDocument/2006/relationships/image" Target="media/image13.jpeg"/><Relationship Id="rId38"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oleObject" Target="file:///D:\MAIN_FILES\Intensitas%20Energi\Perhitungan%20excel%20intensitas%20energi.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ID" b="1"/>
              <a:t>ENERGY</a:t>
            </a:r>
            <a:r>
              <a:rPr lang="en-ID" b="1" baseline="0"/>
              <a:t> INTENSITY</a:t>
            </a:r>
            <a:endParaRPr lang="en-ID"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'Intensitas Energi update HEESI '!$B$59</c:f>
              <c:strCache>
                <c:ptCount val="1"/>
                <c:pt idx="0">
                  <c:v>Intensitas Energi PRIMER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'Intensitas Energi update HEESI '!$I$58:$S$58</c:f>
              <c:numCache>
                <c:formatCode>General</c:formatCode>
                <c:ptCount val="11"/>
                <c:pt idx="0">
                  <c:v>2011</c:v>
                </c:pt>
                <c:pt idx="1">
                  <c:v>2012</c:v>
                </c:pt>
                <c:pt idx="2">
                  <c:v>2013</c:v>
                </c:pt>
                <c:pt idx="3">
                  <c:v>2014</c:v>
                </c:pt>
                <c:pt idx="4">
                  <c:v>2015</c:v>
                </c:pt>
                <c:pt idx="5">
                  <c:v>2016</c:v>
                </c:pt>
                <c:pt idx="6">
                  <c:v>2017</c:v>
                </c:pt>
                <c:pt idx="7">
                  <c:v>2018</c:v>
                </c:pt>
                <c:pt idx="8">
                  <c:v>2019</c:v>
                </c:pt>
                <c:pt idx="9">
                  <c:v>2020</c:v>
                </c:pt>
                <c:pt idx="10">
                  <c:v>2021</c:v>
                </c:pt>
              </c:numCache>
            </c:numRef>
          </c:cat>
          <c:val>
            <c:numRef>
              <c:f>'Intensitas Energi update HEESI '!$I$59:$S$59</c:f>
              <c:numCache>
                <c:formatCode>_-* #,##0_-;\-* #,##0_-;_-* "-"??_-;_-@_-</c:formatCode>
                <c:ptCount val="11"/>
                <c:pt idx="0">
                  <c:v>165.29875836453459</c:v>
                </c:pt>
                <c:pt idx="1">
                  <c:v>160.79561446363184</c:v>
                </c:pt>
                <c:pt idx="2">
                  <c:v>149.69919865806028</c:v>
                </c:pt>
                <c:pt idx="3">
                  <c:v>144.20927836495324</c:v>
                </c:pt>
                <c:pt idx="4">
                  <c:v>135.06010098266074</c:v>
                </c:pt>
                <c:pt idx="5">
                  <c:v>145.01213336839979</c:v>
                </c:pt>
                <c:pt idx="6">
                  <c:v>134.69442221955364</c:v>
                </c:pt>
                <c:pt idx="7">
                  <c:v>140.50473074976995</c:v>
                </c:pt>
                <c:pt idx="8">
                  <c:v>142.29805384275977</c:v>
                </c:pt>
                <c:pt idx="9">
                  <c:v>134.11460985320167</c:v>
                </c:pt>
                <c:pt idx="10">
                  <c:v>133.5716266686635</c:v>
                </c:pt>
              </c:numCache>
            </c:numRef>
          </c:val>
          <c:smooth val="0"/>
          <c:extLst>
            <c:ext xmlns:c16="http://schemas.microsoft.com/office/drawing/2014/chart" uri="{C3380CC4-5D6E-409C-BE32-E72D297353CC}">
              <c16:uniqueId val="{00000000-C4BE-487A-9139-401929ED16A3}"/>
            </c:ext>
          </c:extLst>
        </c:ser>
        <c:ser>
          <c:idx val="1"/>
          <c:order val="1"/>
          <c:tx>
            <c:strRef>
              <c:f>'Intensitas Energi update HEESI '!$B$60</c:f>
              <c:strCache>
                <c:ptCount val="1"/>
                <c:pt idx="0">
                  <c:v>Intensitas Energi FINAL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'Intensitas Energi update HEESI '!$I$58:$S$58</c:f>
              <c:numCache>
                <c:formatCode>General</c:formatCode>
                <c:ptCount val="11"/>
                <c:pt idx="0">
                  <c:v>2011</c:v>
                </c:pt>
                <c:pt idx="1">
                  <c:v>2012</c:v>
                </c:pt>
                <c:pt idx="2">
                  <c:v>2013</c:v>
                </c:pt>
                <c:pt idx="3">
                  <c:v>2014</c:v>
                </c:pt>
                <c:pt idx="4">
                  <c:v>2015</c:v>
                </c:pt>
                <c:pt idx="5">
                  <c:v>2016</c:v>
                </c:pt>
                <c:pt idx="6">
                  <c:v>2017</c:v>
                </c:pt>
                <c:pt idx="7">
                  <c:v>2018</c:v>
                </c:pt>
                <c:pt idx="8">
                  <c:v>2019</c:v>
                </c:pt>
                <c:pt idx="9">
                  <c:v>2020</c:v>
                </c:pt>
                <c:pt idx="10">
                  <c:v>2021</c:v>
                </c:pt>
              </c:numCache>
            </c:numRef>
          </c:cat>
          <c:val>
            <c:numRef>
              <c:f>'Intensitas Energi update HEESI '!$I$60:$S$60</c:f>
              <c:numCache>
                <c:formatCode>#,##0\ \ \ </c:formatCode>
                <c:ptCount val="11"/>
                <c:pt idx="0">
                  <c:v>103.51832887932038</c:v>
                </c:pt>
                <c:pt idx="1">
                  <c:v>105.92105397699271</c:v>
                </c:pt>
                <c:pt idx="2">
                  <c:v>91.858201388983701</c:v>
                </c:pt>
                <c:pt idx="3">
                  <c:v>89.062043106161354</c:v>
                </c:pt>
                <c:pt idx="4">
                  <c:v>84.566893306693785</c:v>
                </c:pt>
                <c:pt idx="5">
                  <c:v>78.23087116220205</c:v>
                </c:pt>
                <c:pt idx="6">
                  <c:v>77.828594969699168</c:v>
                </c:pt>
                <c:pt idx="7">
                  <c:v>83.045499838389674</c:v>
                </c:pt>
                <c:pt idx="8">
                  <c:v>86.117975102523019</c:v>
                </c:pt>
                <c:pt idx="9">
                  <c:v>78.37203515458782</c:v>
                </c:pt>
                <c:pt idx="10">
                  <c:v>76.343478043635614</c:v>
                </c:pt>
              </c:numCache>
            </c:numRef>
          </c:val>
          <c:smooth val="0"/>
          <c:extLst>
            <c:ext xmlns:c16="http://schemas.microsoft.com/office/drawing/2014/chart" uri="{C3380CC4-5D6E-409C-BE32-E72D297353CC}">
              <c16:uniqueId val="{00000001-C4BE-487A-9139-401929ED16A3}"/>
            </c:ext>
          </c:extLst>
        </c:ser>
        <c:dLbls>
          <c:showLegendKey val="0"/>
          <c:showVal val="0"/>
          <c:showCatName val="0"/>
          <c:showSerName val="0"/>
          <c:showPercent val="0"/>
          <c:showBubbleSize val="0"/>
        </c:dLbls>
        <c:marker val="1"/>
        <c:smooth val="0"/>
        <c:axId val="729117256"/>
        <c:axId val="729116600"/>
      </c:lineChart>
      <c:catAx>
        <c:axId val="729117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116600"/>
        <c:crosses val="autoZero"/>
        <c:auto val="1"/>
        <c:lblAlgn val="ctr"/>
        <c:lblOffset val="100"/>
        <c:noMultiLvlLbl val="0"/>
      </c:catAx>
      <c:valAx>
        <c:axId val="729116600"/>
        <c:scaling>
          <c:orientation val="minMax"/>
          <c:min val="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dirty="0"/>
                  <a:t>Barrel oil</a:t>
                </a:r>
                <a:r>
                  <a:rPr lang="en-ID" baseline="0" dirty="0"/>
                  <a:t> equivalent</a:t>
                </a:r>
                <a:r>
                  <a:rPr lang="en-ID" dirty="0"/>
                  <a:t>/IDR </a:t>
                </a:r>
                <a:r>
                  <a:rPr lang="en-ID" dirty="0" err="1"/>
                  <a:t>bilion</a:t>
                </a:r>
                <a:endParaRPr lang="en-ID" dirty="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_-* #,##0_-;\-* #,##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117256"/>
        <c:crosses val="autoZero"/>
        <c:crossBetween val="between"/>
        <c:majorUnit val="4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33DE4B8CEBD9304286F1E0B7BC383844" ma:contentTypeVersion="13" ma:contentTypeDescription="新しいドキュメントを作成します。" ma:contentTypeScope="" ma:versionID="0abd9a009981b11be557de9d4eb180fe">
  <xsd:schema xmlns:xsd="http://www.w3.org/2001/XMLSchema" xmlns:xs="http://www.w3.org/2001/XMLSchema" xmlns:p="http://schemas.microsoft.com/office/2006/metadata/properties" xmlns:ns2="339e5aef-327d-4eb6-a8e0-9b2fd01ac0fa" xmlns:ns3="3042e625-934f-4bb2-8533-cbb6446c8b2b" targetNamespace="http://schemas.microsoft.com/office/2006/metadata/properties" ma:root="true" ma:fieldsID="895050c2c2f5eed5d1f6de09524f553e" ns2:_="" ns3:_="">
    <xsd:import namespace="339e5aef-327d-4eb6-a8e0-9b2fd01ac0fa"/>
    <xsd:import namespace="3042e625-934f-4bb2-8533-cbb6446c8b2b"/>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9e5aef-327d-4eb6-a8e0-9b2fd01ac0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画像タグ" ma:readOnly="false" ma:fieldId="{5cf76f15-5ced-4ddc-b409-7134ff3c332f}" ma:taxonomyMulti="true" ma:sspId="19187c13-ff0b-40b9-aedf-f4c5774af770"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042e625-934f-4bb2-8533-cbb6446c8b2b"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a5420bbb-da00-4731-a94a-6eda77d9d78f}" ma:internalName="TaxCatchAll" ma:showField="CatchAllData" ma:web="3042e625-934f-4bb2-8533-cbb6446c8b2b">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339e5aef-327d-4eb6-a8e0-9b2fd01ac0fa">
      <Terms xmlns="http://schemas.microsoft.com/office/infopath/2007/PartnerControls"/>
    </lcf76f155ced4ddcb4097134ff3c332f>
    <TaxCatchAll xmlns="3042e625-934f-4bb2-8533-cbb6446c8b2b"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E39D9BB-6992-481E-9D07-0D2D1F8247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9e5aef-327d-4eb6-a8e0-9b2fd01ac0fa"/>
    <ds:schemaRef ds:uri="3042e625-934f-4bb2-8533-cbb6446c8b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01EFC2C-D2DB-49FC-BAE0-0E2EA6DDE41D}">
  <ds:schemaRefs>
    <ds:schemaRef ds:uri="http://schemas.microsoft.com/office/2006/metadata/properties"/>
    <ds:schemaRef ds:uri="http://schemas.microsoft.com/office/infopath/2007/PartnerControls"/>
    <ds:schemaRef ds:uri="339e5aef-327d-4eb6-a8e0-9b2fd01ac0fa"/>
    <ds:schemaRef ds:uri="3042e625-934f-4bb2-8533-cbb6446c8b2b"/>
  </ds:schemaRefs>
</ds:datastoreItem>
</file>

<file path=customXml/itemProps3.xml><?xml version="1.0" encoding="utf-8"?>
<ds:datastoreItem xmlns:ds="http://schemas.openxmlformats.org/officeDocument/2006/customXml" ds:itemID="{72FC40DD-BBC7-4A25-BA7B-F65DDCE687C9}">
  <ds:schemaRefs>
    <ds:schemaRef ds:uri="http://schemas.openxmlformats.org/officeDocument/2006/bibliography"/>
  </ds:schemaRefs>
</ds:datastoreItem>
</file>

<file path=customXml/itemProps4.xml><?xml version="1.0" encoding="utf-8"?>
<ds:datastoreItem xmlns:ds="http://schemas.openxmlformats.org/officeDocument/2006/customXml" ds:itemID="{80EA3BC3-B5D7-40D6-B71B-4F1546D4EA0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Pages>
  <Words>4531</Words>
  <Characters>25833</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Juniko PARHUSIP</dc:creator>
  <cp:keywords/>
  <dc:description/>
  <cp:lastModifiedBy>Finbar MAUNSELL</cp:lastModifiedBy>
  <cp:revision>4</cp:revision>
  <dcterms:created xsi:type="dcterms:W3CDTF">2024-02-14T01:25:00Z</dcterms:created>
  <dcterms:modified xsi:type="dcterms:W3CDTF">2024-02-14T02:53:00Z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5ffb653e08c411541b29bcec9609b5a6f8bd23142c9ed26e97d2ef606b45aeab</vt:lpwstr>
  </property>
  <property fmtid="{D5CDD505-2E9C-101B-9397-08002B2CF9AE}" pid="3" name="ContentTypeId">
    <vt:lpwstr>0x01010033DE4B8CEBD9304286F1E0B7BC383844</vt:lpwstr>
  </property>
  <property fmtid="{D5CDD505-2E9C-101B-9397-08002B2CF9AE}" pid="4" name="MediaServiceImageTags">
    <vt:lpwstr/>
  </property>
</Properties>
</file>